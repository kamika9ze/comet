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225F02" w14:textId="413C80C1" w:rsidR="00460A06" w:rsidRPr="0001103B" w:rsidRDefault="0022140A" w:rsidP="0022140A">
      <w:pPr>
        <w:jc w:val="center"/>
        <w:rPr>
          <w:rFonts w:ascii="Calibri" w:hAnsi="Calibri" w:cs="Calibri"/>
          <w:b/>
          <w:bCs/>
          <w:color w:val="000000"/>
          <w:sz w:val="28"/>
          <w:szCs w:val="28"/>
        </w:rPr>
      </w:pPr>
      <w:r w:rsidRPr="0001103B">
        <w:rPr>
          <w:rFonts w:ascii="Calibri" w:hAnsi="Calibri" w:cs="Calibri"/>
          <w:b/>
          <w:bCs/>
          <w:color w:val="000000"/>
          <w:sz w:val="28"/>
          <w:szCs w:val="28"/>
        </w:rPr>
        <w:t xml:space="preserve">Перечень изменения для обновления сайта </w:t>
      </w:r>
      <w:hyperlink r:id="rId7" w:history="1">
        <w:r w:rsidR="006220E0" w:rsidRPr="0001103B">
          <w:rPr>
            <w:rStyle w:val="a9"/>
            <w:rFonts w:ascii="Calibri" w:hAnsi="Calibri" w:cs="Calibri"/>
            <w:b/>
            <w:bCs/>
            <w:sz w:val="28"/>
            <w:szCs w:val="28"/>
          </w:rPr>
          <w:t>https://comet.</w:t>
        </w:r>
      </w:hyperlink>
      <w:proofErr w:type="spellStart"/>
      <w:r w:rsidR="006220E0" w:rsidRPr="0001103B">
        <w:rPr>
          <w:rStyle w:val="a9"/>
          <w:rFonts w:ascii="Calibri" w:hAnsi="Calibri" w:cs="Calibri"/>
          <w:b/>
          <w:bCs/>
          <w:sz w:val="28"/>
          <w:szCs w:val="28"/>
          <w:lang w:val="en-US"/>
        </w:rPr>
        <w:t>ru</w:t>
      </w:r>
      <w:proofErr w:type="spellEnd"/>
    </w:p>
    <w:p w14:paraId="48C30C20" w14:textId="77777777" w:rsidR="0022140A" w:rsidRDefault="0022140A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22C64826" w14:textId="18CF3CF4" w:rsidR="0001103B" w:rsidRPr="00552422" w:rsidRDefault="00460A06">
      <w:pPr>
        <w:pStyle w:val="a3"/>
        <w:numPr>
          <w:ilvl w:val="0"/>
          <w:numId w:val="16"/>
        </w:numPr>
        <w:rPr>
          <w:ins w:id="0" w:author="user9" w:date="2021-12-03T18:51:00Z"/>
          <w:rFonts w:ascii="Calibri" w:hAnsi="Calibri" w:cs="Calibri"/>
          <w:b/>
          <w:bCs/>
          <w:color w:val="000000"/>
          <w:sz w:val="22"/>
          <w:szCs w:val="22"/>
          <w:rPrChange w:id="1" w:author="user9" w:date="2021-12-03T18:51:00Z">
            <w:rPr>
              <w:ins w:id="2" w:author="user9" w:date="2021-12-03T18:51:00Z"/>
            </w:rPr>
          </w:rPrChange>
        </w:rPr>
        <w:pPrChange w:id="3" w:author="user9" w:date="2021-12-03T18:51:00Z">
          <w:pPr/>
        </w:pPrChange>
      </w:pPr>
      <w:del w:id="4" w:author="user9" w:date="2021-12-03T18:48:00Z">
        <w:r w:rsidRPr="00552422" w:rsidDel="00552422">
          <w:rPr>
            <w:rFonts w:ascii="Calibri" w:hAnsi="Calibri" w:cs="Calibri"/>
            <w:b/>
            <w:bCs/>
            <w:color w:val="000000"/>
            <w:sz w:val="22"/>
            <w:szCs w:val="22"/>
            <w:rPrChange w:id="5" w:author="user9" w:date="2021-12-03T18:51:00Z">
              <w:rPr/>
            </w:rPrChange>
          </w:rPr>
          <w:delText>Заменить</w:delText>
        </w:r>
        <w:r w:rsidR="0001103B" w:rsidRPr="00552422" w:rsidDel="00552422">
          <w:rPr>
            <w:rFonts w:ascii="Calibri" w:hAnsi="Calibri" w:cs="Calibri"/>
            <w:b/>
            <w:bCs/>
            <w:color w:val="000000"/>
            <w:sz w:val="22"/>
            <w:szCs w:val="22"/>
            <w:rPrChange w:id="6" w:author="user9" w:date="2021-12-03T18:51:00Z">
              <w:rPr/>
            </w:rPrChange>
          </w:rPr>
          <w:delText xml:space="preserve"> баннеры (будут предоставлены, </w:delText>
        </w:r>
        <w:r w:rsidR="0001103B" w:rsidRPr="00552422" w:rsidDel="00552422">
          <w:rPr>
            <w:rFonts w:ascii="Calibri" w:hAnsi="Calibri" w:cs="Calibri"/>
            <w:b/>
            <w:bCs/>
            <w:color w:val="000000"/>
            <w:sz w:val="22"/>
            <w:szCs w:val="22"/>
            <w:highlight w:val="yellow"/>
            <w:rPrChange w:id="7" w:author="user9" w:date="2021-12-03T18:51:00Z">
              <w:rPr>
                <w:highlight w:val="yellow"/>
              </w:rPr>
            </w:rPrChange>
          </w:rPr>
          <w:delText>уточнить размер</w:delText>
        </w:r>
        <w:r w:rsidR="0001103B" w:rsidRPr="00552422" w:rsidDel="00552422">
          <w:rPr>
            <w:rFonts w:ascii="Calibri" w:hAnsi="Calibri" w:cs="Calibri"/>
            <w:b/>
            <w:bCs/>
            <w:color w:val="000000"/>
            <w:sz w:val="22"/>
            <w:szCs w:val="22"/>
            <w:rPrChange w:id="8" w:author="user9" w:date="2021-12-03T18:51:00Z">
              <w:rPr/>
            </w:rPrChange>
          </w:rPr>
          <w:delText>)</w:delText>
        </w:r>
      </w:del>
      <w:ins w:id="9" w:author="user9" w:date="2021-12-03T18:48:00Z">
        <w:r w:rsidR="00552422" w:rsidRPr="00552422">
          <w:rPr>
            <w:rFonts w:ascii="Calibri" w:hAnsi="Calibri" w:cs="Calibri"/>
            <w:b/>
            <w:bCs/>
            <w:color w:val="000000"/>
            <w:sz w:val="22"/>
            <w:szCs w:val="22"/>
            <w:rPrChange w:id="10" w:author="user9" w:date="2021-12-03T18:51:00Z">
              <w:rPr/>
            </w:rPrChange>
          </w:rPr>
          <w:t xml:space="preserve">Удаление первого экрана </w:t>
        </w:r>
      </w:ins>
      <w:ins w:id="11" w:author="user9" w:date="2021-12-03T18:49:00Z">
        <w:r w:rsidR="00552422" w:rsidRPr="00552422">
          <w:rPr>
            <w:rFonts w:ascii="Calibri" w:hAnsi="Calibri" w:cs="Calibri"/>
            <w:b/>
            <w:bCs/>
            <w:color w:val="000000"/>
            <w:sz w:val="22"/>
            <w:szCs w:val="22"/>
            <w:rPrChange w:id="12" w:author="user9" w:date="2021-12-03T18:51:00Z">
              <w:rPr/>
            </w:rPrChange>
          </w:rPr>
          <w:t xml:space="preserve">на всех версиях сайта. </w:t>
        </w:r>
      </w:ins>
    </w:p>
    <w:p w14:paraId="3036BFD9" w14:textId="5C41E9A3" w:rsidR="00DE714F" w:rsidRPr="00DE714F" w:rsidRDefault="00552422">
      <w:pPr>
        <w:pStyle w:val="a3"/>
        <w:numPr>
          <w:ilvl w:val="1"/>
          <w:numId w:val="17"/>
        </w:numPr>
        <w:rPr>
          <w:ins w:id="13" w:author="user9" w:date="2021-12-03T19:00:00Z"/>
          <w:rFonts w:ascii="Calibri" w:hAnsi="Calibri" w:cs="Calibri"/>
          <w:color w:val="000000"/>
          <w:sz w:val="22"/>
          <w:szCs w:val="22"/>
          <w:rPrChange w:id="14" w:author="user9" w:date="2021-12-03T19:00:00Z">
            <w:rPr>
              <w:ins w:id="15" w:author="user9" w:date="2021-12-03T19:00:00Z"/>
            </w:rPr>
          </w:rPrChange>
        </w:rPr>
        <w:pPrChange w:id="16" w:author="user9" w:date="2021-12-03T19:00:00Z">
          <w:pPr/>
        </w:pPrChange>
      </w:pPr>
      <w:ins w:id="17" w:author="user9" w:date="2021-12-03T18:51:00Z">
        <w:r w:rsidRPr="00DE714F">
          <w:rPr>
            <w:rFonts w:ascii="Calibri" w:hAnsi="Calibri" w:cs="Calibri"/>
            <w:color w:val="000000"/>
            <w:sz w:val="22"/>
            <w:szCs w:val="22"/>
            <w:rPrChange w:id="18" w:author="user9" w:date="2021-12-03T19:00:00Z">
              <w:rPr/>
            </w:rPrChange>
          </w:rPr>
          <w:t>Вернуть в хедер мен</w:t>
        </w:r>
      </w:ins>
      <w:ins w:id="19" w:author="user9" w:date="2021-12-03T18:52:00Z"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20" w:author="user9" w:date="2021-12-03T19:00:00Z">
              <w:rPr/>
            </w:rPrChange>
          </w:rPr>
          <w:t>ю</w:t>
        </w:r>
      </w:ins>
      <w:ins w:id="21" w:author="user9" w:date="2021-12-03T19:01:00Z">
        <w:r w:rsidR="00DE714F">
          <w:rPr>
            <w:rFonts w:ascii="Calibri" w:hAnsi="Calibri" w:cs="Calibri"/>
            <w:color w:val="000000"/>
            <w:sz w:val="22"/>
            <w:szCs w:val="22"/>
          </w:rPr>
          <w:t xml:space="preserve"> на уровне лого</w:t>
        </w:r>
      </w:ins>
      <w:ins w:id="22" w:author="user9" w:date="2021-12-03T18:53:00Z"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23" w:author="user9" w:date="2021-12-03T19:00:00Z">
              <w:rPr/>
            </w:rPrChange>
          </w:rPr>
          <w:t xml:space="preserve"> </w:t>
        </w:r>
      </w:ins>
      <w:ins w:id="24" w:author="user9" w:date="2021-12-03T18:54:00Z"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25" w:author="user9" w:date="2021-12-03T19:00:00Z">
              <w:rPr/>
            </w:rPrChange>
          </w:rPr>
          <w:t>(кнопками, как было ранее</w:t>
        </w:r>
      </w:ins>
      <w:ins w:id="26" w:author="user9" w:date="2021-12-03T18:59:00Z">
        <w:r w:rsidR="00DE714F" w:rsidRPr="00DE714F">
          <w:rPr>
            <w:rFonts w:ascii="Calibri" w:hAnsi="Calibri" w:cs="Calibri"/>
            <w:color w:val="000000"/>
            <w:sz w:val="22"/>
            <w:szCs w:val="22"/>
            <w:rPrChange w:id="27" w:author="user9" w:date="2021-12-03T19:00:00Z">
              <w:rPr/>
            </w:rPrChange>
          </w:rPr>
          <w:t>)</w:t>
        </w:r>
      </w:ins>
      <w:ins w:id="28" w:author="user9" w:date="2021-12-03T18:54:00Z"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29" w:author="user9" w:date="2021-12-03T19:00:00Z">
              <w:rPr/>
            </w:rPrChange>
          </w:rPr>
          <w:t>. «</w:t>
        </w:r>
        <w:proofErr w:type="spellStart"/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30" w:author="user9" w:date="2021-12-03T19:00:00Z">
              <w:rPr/>
            </w:rPrChange>
          </w:rPr>
          <w:t>Б</w:t>
        </w:r>
      </w:ins>
      <w:ins w:id="31" w:author="user9" w:date="2021-12-03T18:53:00Z"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32" w:author="user9" w:date="2021-12-03T19:00:00Z">
              <w:rPr/>
            </w:rPrChange>
          </w:rPr>
          <w:t>ургер</w:t>
        </w:r>
        <w:proofErr w:type="spellEnd"/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33" w:author="user9" w:date="2021-12-03T19:00:00Z">
              <w:rPr/>
            </w:rPrChange>
          </w:rPr>
          <w:t xml:space="preserve">» </w:t>
        </w:r>
      </w:ins>
      <w:ins w:id="34" w:author="user9" w:date="2021-12-03T18:54:00Z"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35" w:author="user9" w:date="2021-12-03T19:00:00Z">
              <w:rPr/>
            </w:rPrChange>
          </w:rPr>
          <w:t xml:space="preserve">оставляем, чтобы он спускался как закрепленное меню при </w:t>
        </w:r>
        <w:proofErr w:type="spellStart"/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36" w:author="user9" w:date="2021-12-03T19:00:00Z">
              <w:rPr/>
            </w:rPrChange>
          </w:rPr>
          <w:t>скролле</w:t>
        </w:r>
        <w:proofErr w:type="spellEnd"/>
        <w:r w:rsidR="0071317A" w:rsidRPr="00DE714F">
          <w:rPr>
            <w:rFonts w:ascii="Calibri" w:hAnsi="Calibri" w:cs="Calibri"/>
            <w:color w:val="000000"/>
            <w:sz w:val="22"/>
            <w:szCs w:val="22"/>
            <w:rPrChange w:id="37" w:author="user9" w:date="2021-12-03T19:00:00Z">
              <w:rPr/>
            </w:rPrChange>
          </w:rPr>
          <w:t xml:space="preserve">. </w:t>
        </w:r>
      </w:ins>
    </w:p>
    <w:p w14:paraId="42F3B366" w14:textId="77777777" w:rsidR="00DE714F" w:rsidRDefault="00DE714F" w:rsidP="00DE714F">
      <w:pPr>
        <w:pStyle w:val="a3"/>
        <w:numPr>
          <w:ilvl w:val="1"/>
          <w:numId w:val="17"/>
        </w:numPr>
        <w:rPr>
          <w:ins w:id="38" w:author="user9" w:date="2021-12-03T19:01:00Z"/>
          <w:rFonts w:ascii="Calibri" w:hAnsi="Calibri" w:cs="Calibri"/>
          <w:color w:val="000000"/>
          <w:sz w:val="22"/>
          <w:szCs w:val="22"/>
        </w:rPr>
      </w:pPr>
      <w:ins w:id="39" w:author="user9" w:date="2021-12-03T19:01:00Z">
        <w:r>
          <w:rPr>
            <w:rFonts w:ascii="Calibri" w:hAnsi="Calibri" w:cs="Calibri"/>
            <w:color w:val="000000"/>
            <w:sz w:val="22"/>
            <w:szCs w:val="22"/>
          </w:rPr>
          <w:t>З</w:t>
        </w:r>
      </w:ins>
      <w:ins w:id="40" w:author="user9" w:date="2021-12-03T18:51:00Z">
        <w:r w:rsidR="00552422" w:rsidRPr="00DE714F">
          <w:rPr>
            <w:rFonts w:ascii="Calibri" w:hAnsi="Calibri" w:cs="Calibri"/>
            <w:color w:val="000000"/>
            <w:sz w:val="22"/>
            <w:szCs w:val="22"/>
            <w:rPrChange w:id="41" w:author="user9" w:date="2021-12-03T19:00:00Z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rPrChange>
          </w:rPr>
          <w:t>аголовок и те</w:t>
        </w:r>
        <w:proofErr w:type="gramStart"/>
        <w:r w:rsidR="00552422" w:rsidRPr="00DE714F">
          <w:rPr>
            <w:rFonts w:ascii="Calibri" w:hAnsi="Calibri" w:cs="Calibri"/>
            <w:color w:val="000000"/>
            <w:sz w:val="22"/>
            <w:szCs w:val="22"/>
            <w:rPrChange w:id="42" w:author="user9" w:date="2021-12-03T19:00:00Z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rPrChange>
          </w:rPr>
          <w:t xml:space="preserve">кст </w:t>
        </w:r>
      </w:ins>
      <w:ins w:id="43" w:author="user9" w:date="2021-12-03T19:01:00Z">
        <w:r>
          <w:rPr>
            <w:rFonts w:ascii="Calibri" w:hAnsi="Calibri" w:cs="Calibri"/>
            <w:color w:val="000000"/>
            <w:sz w:val="22"/>
            <w:szCs w:val="22"/>
          </w:rPr>
          <w:t>сд</w:t>
        </w:r>
        <w:proofErr w:type="gramEnd"/>
        <w:r>
          <w:rPr>
            <w:rFonts w:ascii="Calibri" w:hAnsi="Calibri" w:cs="Calibri"/>
            <w:color w:val="000000"/>
            <w:sz w:val="22"/>
            <w:szCs w:val="22"/>
          </w:rPr>
          <w:t>елать</w:t>
        </w:r>
      </w:ins>
      <w:ins w:id="44" w:author="user9" w:date="2021-12-03T18:51:00Z">
        <w:r w:rsidR="00552422" w:rsidRPr="00DE714F">
          <w:rPr>
            <w:rFonts w:ascii="Calibri" w:hAnsi="Calibri" w:cs="Calibri"/>
            <w:color w:val="000000"/>
            <w:sz w:val="22"/>
            <w:szCs w:val="22"/>
            <w:rPrChange w:id="45" w:author="user9" w:date="2021-12-03T19:00:00Z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rPrChange>
          </w:rPr>
          <w:t xml:space="preserve"> ниже лого. </w:t>
        </w:r>
      </w:ins>
    </w:p>
    <w:p w14:paraId="1D8BD74C" w14:textId="0BA34A86" w:rsidR="00552422" w:rsidRPr="00DE714F" w:rsidRDefault="00DE714F">
      <w:pPr>
        <w:pStyle w:val="a3"/>
        <w:numPr>
          <w:ilvl w:val="1"/>
          <w:numId w:val="17"/>
        </w:numPr>
        <w:rPr>
          <w:rFonts w:ascii="Calibri" w:hAnsi="Calibri" w:cs="Calibri"/>
          <w:color w:val="000000"/>
          <w:sz w:val="22"/>
          <w:szCs w:val="22"/>
          <w:rPrChange w:id="46" w:author="user9" w:date="2021-12-03T19:00:00Z">
            <w:rPr/>
          </w:rPrChange>
        </w:rPr>
        <w:pPrChange w:id="47" w:author="user9" w:date="2021-12-03T19:00:00Z">
          <w:pPr>
            <w:pStyle w:val="a3"/>
            <w:numPr>
              <w:numId w:val="11"/>
            </w:numPr>
            <w:ind w:left="284" w:firstLine="142"/>
          </w:pPr>
        </w:pPrChange>
      </w:pPr>
      <w:ins w:id="48" w:author="user9" w:date="2021-12-03T19:01:00Z">
        <w:r>
          <w:rPr>
            <w:rFonts w:ascii="Calibri" w:hAnsi="Calibri" w:cs="Calibri"/>
            <w:color w:val="000000"/>
            <w:sz w:val="22"/>
            <w:szCs w:val="22"/>
          </w:rPr>
          <w:t xml:space="preserve">Важно </w:t>
        </w:r>
      </w:ins>
      <w:ins w:id="49" w:author="user9" w:date="2021-12-03T18:51:00Z">
        <w:r w:rsidR="00552422" w:rsidRPr="00DE714F">
          <w:rPr>
            <w:rFonts w:ascii="Calibri" w:hAnsi="Calibri" w:cs="Calibri"/>
            <w:color w:val="000000"/>
            <w:sz w:val="22"/>
            <w:szCs w:val="22"/>
            <w:rPrChange w:id="50" w:author="user9" w:date="2021-12-03T19:00:00Z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rPrChange>
          </w:rPr>
          <w:t xml:space="preserve">не убирать возможность </w:t>
        </w:r>
      </w:ins>
      <w:ins w:id="51" w:author="user9" w:date="2021-12-03T19:01:00Z">
        <w:r>
          <w:rPr>
            <w:rFonts w:ascii="Calibri" w:hAnsi="Calibri" w:cs="Calibri"/>
            <w:color w:val="000000"/>
            <w:sz w:val="22"/>
            <w:szCs w:val="22"/>
          </w:rPr>
          <w:t>возврата первого</w:t>
        </w:r>
      </w:ins>
      <w:ins w:id="52" w:author="user9" w:date="2021-12-03T19:02:00Z">
        <w:r>
          <w:rPr>
            <w:rFonts w:ascii="Calibri" w:hAnsi="Calibri" w:cs="Calibri"/>
            <w:color w:val="000000"/>
            <w:sz w:val="22"/>
            <w:szCs w:val="22"/>
          </w:rPr>
          <w:t>.</w:t>
        </w:r>
      </w:ins>
    </w:p>
    <w:p w14:paraId="792853EA" w14:textId="733A12D6" w:rsidR="00AA1F8B" w:rsidRPr="0001103B" w:rsidDel="00552422" w:rsidRDefault="00552422" w:rsidP="0001103B">
      <w:pPr>
        <w:pStyle w:val="a3"/>
        <w:ind w:left="405"/>
        <w:rPr>
          <w:del w:id="53" w:author="user9" w:date="2021-12-03T18:50:00Z"/>
          <w:rFonts w:ascii="Calibri" w:hAnsi="Calibri" w:cs="Calibri"/>
          <w:color w:val="000000"/>
          <w:sz w:val="22"/>
          <w:szCs w:val="22"/>
        </w:rPr>
      </w:pPr>
      <w:ins w:id="54" w:author="user9" w:date="2021-12-03T18:50:00Z">
        <w:r>
          <w:rPr>
            <w:noProof/>
          </w:rPr>
          <w:drawing>
            <wp:inline distT="0" distB="0" distL="0" distR="0" wp14:anchorId="15F18D69" wp14:editId="64FC17F5">
              <wp:extent cx="5940425" cy="2891155"/>
              <wp:effectExtent l="0" t="0" r="3175" b="4445"/>
              <wp:docPr id="2" name="Рисунок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8911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55" w:author="user9" w:date="2021-12-03T18:50:00Z">
        <w:r w:rsidR="0001103B" w:rsidDel="00552422">
          <w:rPr>
            <w:rFonts w:ascii="Calibri" w:hAnsi="Calibri" w:cs="Calibri"/>
            <w:color w:val="000000"/>
            <w:sz w:val="22"/>
            <w:szCs w:val="22"/>
          </w:rPr>
          <w:delText>1.1.)</w:delText>
        </w:r>
        <w:r w:rsidR="00460A06" w:rsidRPr="0001103B" w:rsidDel="00552422">
          <w:rPr>
            <w:rFonts w:ascii="Calibri" w:hAnsi="Calibri" w:cs="Calibri"/>
            <w:color w:val="000000"/>
            <w:sz w:val="22"/>
            <w:szCs w:val="22"/>
          </w:rPr>
          <w:delText xml:space="preserve"> 4 баннера на главной странице</w:delText>
        </w:r>
        <w:r w:rsidR="006220E0" w:rsidRPr="0001103B" w:rsidDel="00552422">
          <w:rPr>
            <w:rFonts w:ascii="Calibri" w:hAnsi="Calibri" w:cs="Calibri"/>
            <w:color w:val="000000"/>
            <w:sz w:val="22"/>
            <w:szCs w:val="22"/>
          </w:rPr>
          <w:delText xml:space="preserve"> на </w:delText>
        </w:r>
        <w:r w:rsidR="00257C98" w:rsidRPr="0001103B" w:rsidDel="00552422">
          <w:rPr>
            <w:rFonts w:ascii="Calibri" w:hAnsi="Calibri" w:cs="Calibri"/>
            <w:color w:val="000000"/>
            <w:sz w:val="22"/>
            <w:szCs w:val="22"/>
            <w:lang w:val="en-US"/>
          </w:rPr>
          <w:delText>RUS</w:delText>
        </w:r>
        <w:r w:rsidR="006220E0" w:rsidRPr="0001103B" w:rsidDel="00552422">
          <w:rPr>
            <w:rFonts w:ascii="Calibri" w:hAnsi="Calibri" w:cs="Calibri"/>
            <w:color w:val="000000"/>
            <w:sz w:val="22"/>
            <w:szCs w:val="22"/>
          </w:rPr>
          <w:delText xml:space="preserve"> версии сайта </w:delText>
        </w:r>
      </w:del>
    </w:p>
    <w:p w14:paraId="42F22CA3" w14:textId="5BC2C6AA" w:rsidR="00EF6A17" w:rsidDel="00552422" w:rsidRDefault="00EF6A17" w:rsidP="00460A06">
      <w:pPr>
        <w:rPr>
          <w:del w:id="56" w:author="user9" w:date="2021-12-03T18:50:00Z"/>
          <w:rFonts w:ascii="Calibri" w:hAnsi="Calibri" w:cs="Calibri"/>
          <w:color w:val="000000"/>
          <w:sz w:val="22"/>
          <w:szCs w:val="22"/>
        </w:rPr>
      </w:pPr>
      <w:del w:id="57" w:author="user9" w:date="2021-12-03T18:50:00Z">
        <w:r w:rsidDel="00552422">
          <w:rPr>
            <w:noProof/>
          </w:rPr>
          <w:drawing>
            <wp:inline distT="0" distB="0" distL="0" distR="0" wp14:anchorId="229512A5" wp14:editId="4BD1049C">
              <wp:extent cx="5940425" cy="2754630"/>
              <wp:effectExtent l="0" t="0" r="3175" b="1270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 cstate="screen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7546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BCE4A6A" w14:textId="3B7DAE69" w:rsidR="00EF6A17" w:rsidDel="00552422" w:rsidRDefault="00EF6A17" w:rsidP="00460A06">
      <w:pPr>
        <w:rPr>
          <w:del w:id="58" w:author="user9" w:date="2021-12-03T18:50:00Z"/>
          <w:rFonts w:ascii="Calibri" w:hAnsi="Calibri" w:cs="Calibri"/>
          <w:color w:val="000000"/>
          <w:sz w:val="22"/>
          <w:szCs w:val="22"/>
        </w:rPr>
      </w:pPr>
      <w:del w:id="59" w:author="user9" w:date="2021-12-03T18:50:00Z">
        <w:r w:rsidDel="00552422">
          <w:rPr>
            <w:noProof/>
          </w:rPr>
          <w:lastRenderedPageBreak/>
          <w:drawing>
            <wp:inline distT="0" distB="0" distL="0" distR="0" wp14:anchorId="369D3893" wp14:editId="55CF9FA2">
              <wp:extent cx="5940425" cy="2765425"/>
              <wp:effectExtent l="0" t="0" r="3175" b="0"/>
              <wp:docPr id="18" name="Рисунок 18" descr="Изображение выглядит как текст, внутренний&#10;&#10;Автоматически созданное описание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Рисунок 18" descr="Изображение выглядит как текст, внутренний&#10;&#10;Автоматически созданное описание"/>
                      <pic:cNvPicPr/>
                    </pic:nvPicPr>
                    <pic:blipFill>
                      <a:blip r:embed="rId10" cstate="screen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765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7F81EDD" w14:textId="541EE34E" w:rsidR="00EF6A17" w:rsidDel="00552422" w:rsidRDefault="00EF6A17" w:rsidP="00460A06">
      <w:pPr>
        <w:rPr>
          <w:del w:id="60" w:author="user9" w:date="2021-12-03T18:50:00Z"/>
          <w:rFonts w:ascii="Calibri" w:hAnsi="Calibri" w:cs="Calibri"/>
          <w:color w:val="000000"/>
          <w:sz w:val="22"/>
          <w:szCs w:val="22"/>
        </w:rPr>
      </w:pPr>
      <w:del w:id="61" w:author="user9" w:date="2021-12-03T18:50:00Z">
        <w:r w:rsidDel="00552422">
          <w:rPr>
            <w:noProof/>
          </w:rPr>
          <w:drawing>
            <wp:inline distT="0" distB="0" distL="0" distR="0" wp14:anchorId="06A1FD57" wp14:editId="49623E5C">
              <wp:extent cx="5940425" cy="2761615"/>
              <wp:effectExtent l="0" t="0" r="3175" b="635"/>
              <wp:docPr id="19" name="Рисунок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 cstate="screen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761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1826E21" w14:textId="16EA0B7A" w:rsidR="00EF6A17" w:rsidDel="00552422" w:rsidRDefault="00EF6A17" w:rsidP="00460A06">
      <w:pPr>
        <w:rPr>
          <w:del w:id="62" w:author="user9" w:date="2021-12-03T18:50:00Z"/>
          <w:rFonts w:ascii="Calibri" w:hAnsi="Calibri" w:cs="Calibri"/>
          <w:color w:val="000000"/>
          <w:sz w:val="22"/>
          <w:szCs w:val="22"/>
        </w:rPr>
      </w:pPr>
      <w:del w:id="63" w:author="user9" w:date="2021-12-03T18:50:00Z">
        <w:r w:rsidDel="00552422">
          <w:rPr>
            <w:noProof/>
          </w:rPr>
          <w:drawing>
            <wp:inline distT="0" distB="0" distL="0" distR="0" wp14:anchorId="2258290B" wp14:editId="7E9D30B3">
              <wp:extent cx="5940425" cy="2760980"/>
              <wp:effectExtent l="0" t="0" r="3175" b="1270"/>
              <wp:docPr id="20" name="Рисунок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 cstate="screen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7609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81220B9" w14:textId="2BC6F866" w:rsidR="0001103B" w:rsidDel="00552422" w:rsidRDefault="0001103B" w:rsidP="00460A06">
      <w:pPr>
        <w:rPr>
          <w:del w:id="64" w:author="user9" w:date="2021-12-03T18:50:00Z"/>
          <w:rFonts w:ascii="Calibri" w:hAnsi="Calibri" w:cs="Calibri"/>
          <w:color w:val="000000"/>
          <w:sz w:val="22"/>
          <w:szCs w:val="22"/>
        </w:rPr>
      </w:pPr>
    </w:p>
    <w:p w14:paraId="0FC19543" w14:textId="3A9F96DC" w:rsidR="0001103B" w:rsidDel="00552422" w:rsidRDefault="0001103B" w:rsidP="00460A06">
      <w:pPr>
        <w:rPr>
          <w:del w:id="65" w:author="user9" w:date="2021-12-03T18:50:00Z"/>
          <w:rFonts w:ascii="Calibri" w:hAnsi="Calibri" w:cs="Calibri"/>
          <w:color w:val="000000"/>
          <w:sz w:val="22"/>
          <w:szCs w:val="22"/>
        </w:rPr>
      </w:pPr>
      <w:del w:id="66" w:author="user9" w:date="2021-12-03T18:50:00Z">
        <w:r w:rsidDel="00552422">
          <w:rPr>
            <w:rFonts w:ascii="Calibri" w:hAnsi="Calibri" w:cs="Calibri"/>
            <w:color w:val="000000"/>
            <w:sz w:val="22"/>
            <w:szCs w:val="22"/>
          </w:rPr>
          <w:delText xml:space="preserve">1.2.) </w:delText>
        </w:r>
        <w:r w:rsidRPr="0001103B" w:rsidDel="00552422">
          <w:rPr>
            <w:rFonts w:ascii="Calibri" w:hAnsi="Calibri" w:cs="Calibri"/>
            <w:color w:val="000000"/>
            <w:sz w:val="22"/>
            <w:szCs w:val="22"/>
          </w:rPr>
          <w:delText xml:space="preserve">2 баннера на </w:delText>
        </w:r>
        <w:r w:rsidR="00683381" w:rsidDel="00552422">
          <w:rPr>
            <w:rFonts w:ascii="Calibri" w:hAnsi="Calibri" w:cs="Calibri"/>
            <w:color w:val="000000"/>
            <w:sz w:val="22"/>
            <w:szCs w:val="22"/>
            <w:lang w:val="en-US"/>
          </w:rPr>
          <w:delText>UA</w:delText>
        </w:r>
        <w:r w:rsidRPr="0001103B" w:rsidDel="00552422">
          <w:rPr>
            <w:rFonts w:ascii="Calibri" w:hAnsi="Calibri" w:cs="Calibri"/>
            <w:color w:val="000000"/>
            <w:sz w:val="22"/>
            <w:szCs w:val="22"/>
          </w:rPr>
          <w:delText xml:space="preserve"> версии сайта.</w:delText>
        </w:r>
      </w:del>
    </w:p>
    <w:p w14:paraId="24EE4076" w14:textId="43D78C59" w:rsidR="00EF6A17" w:rsidDel="00552422" w:rsidRDefault="00EF6A17" w:rsidP="00460A06">
      <w:pPr>
        <w:rPr>
          <w:del w:id="67" w:author="user9" w:date="2021-12-03T18:50:00Z"/>
          <w:rFonts w:ascii="Calibri" w:hAnsi="Calibri" w:cs="Calibri"/>
          <w:color w:val="000000"/>
          <w:sz w:val="22"/>
          <w:szCs w:val="22"/>
        </w:rPr>
      </w:pPr>
      <w:del w:id="68" w:author="user9" w:date="2021-12-03T18:50:00Z">
        <w:r w:rsidDel="00552422">
          <w:rPr>
            <w:noProof/>
          </w:rPr>
          <w:lastRenderedPageBreak/>
          <w:drawing>
            <wp:inline distT="0" distB="0" distL="0" distR="0" wp14:anchorId="2F01091B" wp14:editId="76F5E061">
              <wp:extent cx="5940425" cy="2748280"/>
              <wp:effectExtent l="0" t="0" r="3175" b="0"/>
              <wp:docPr id="21" name="Рисунок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 cstate="screen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748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56BE20C" w14:textId="43F8AF26" w:rsidR="00EF6A17" w:rsidDel="00552422" w:rsidRDefault="00EF6A17" w:rsidP="00460A06">
      <w:pPr>
        <w:rPr>
          <w:del w:id="69" w:author="user9" w:date="2021-12-03T18:50:00Z"/>
          <w:rFonts w:ascii="Calibri" w:hAnsi="Calibri" w:cs="Calibri"/>
          <w:color w:val="000000"/>
          <w:sz w:val="22"/>
          <w:szCs w:val="22"/>
        </w:rPr>
      </w:pPr>
      <w:del w:id="70" w:author="user9" w:date="2021-12-03T18:50:00Z">
        <w:r w:rsidDel="00552422">
          <w:rPr>
            <w:noProof/>
          </w:rPr>
          <w:drawing>
            <wp:inline distT="0" distB="0" distL="0" distR="0" wp14:anchorId="0C582B70" wp14:editId="671EB71B">
              <wp:extent cx="5940425" cy="2757170"/>
              <wp:effectExtent l="0" t="0" r="3175" b="5080"/>
              <wp:docPr id="22" name="Рисунок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 cstate="screen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757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23CF26C" w14:textId="5280D814" w:rsidR="00EF6A17" w:rsidRDefault="00EF6A17" w:rsidP="009F7281">
      <w:pPr>
        <w:spacing w:after="160" w:line="259" w:lineRule="auto"/>
        <w:rPr>
          <w:rFonts w:ascii="Calibri" w:hAnsi="Calibri" w:cs="Calibri"/>
          <w:color w:val="000000"/>
          <w:sz w:val="22"/>
          <w:szCs w:val="22"/>
        </w:rPr>
      </w:pPr>
      <w:del w:id="71" w:author="user9" w:date="2021-12-03T18:50:00Z">
        <w:r w:rsidDel="00552422">
          <w:rPr>
            <w:rFonts w:ascii="Calibri" w:hAnsi="Calibri" w:cs="Calibri"/>
            <w:color w:val="000000"/>
            <w:sz w:val="22"/>
            <w:szCs w:val="22"/>
          </w:rPr>
          <w:br w:type="page"/>
        </w:r>
      </w:del>
    </w:p>
    <w:p w14:paraId="3964D70F" w14:textId="476EA39A" w:rsidR="00460A06" w:rsidRPr="0001103B" w:rsidRDefault="003F6F60" w:rsidP="00460A06">
      <w:pPr>
        <w:rPr>
          <w:rFonts w:ascii="Calibri" w:hAnsi="Calibri" w:cs="Calibri"/>
          <w:b/>
          <w:bCs/>
          <w:color w:val="000000"/>
          <w:sz w:val="22"/>
          <w:szCs w:val="22"/>
        </w:rPr>
      </w:pPr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lastRenderedPageBreak/>
        <w:t>2) И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>справить ошибку</w:t>
      </w:r>
      <w:r w:rsid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на «Узнать»</w:t>
      </w:r>
    </w:p>
    <w:p w14:paraId="6C9B1C9C" w14:textId="318A1843" w:rsidR="00460A06" w:rsidRDefault="0001103B" w:rsidP="00460A06">
      <w:pPr>
        <w:pStyle w:val="xmsonormal"/>
        <w:rPr>
          <w:lang w:val="en-US"/>
        </w:rPr>
      </w:pPr>
      <w:r>
        <w:rPr>
          <w:noProof/>
        </w:rPr>
        <w:drawing>
          <wp:inline distT="0" distB="0" distL="0" distR="0" wp14:anchorId="19D19EA7" wp14:editId="51C71581">
            <wp:extent cx="5940425" cy="29032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D7BA" w14:textId="77777777" w:rsidR="0001103B" w:rsidRDefault="0001103B" w:rsidP="003F6F60">
      <w:pPr>
        <w:rPr>
          <w:rFonts w:ascii="Calibri" w:hAnsi="Calibri" w:cs="Calibri"/>
          <w:color w:val="000000"/>
          <w:sz w:val="22"/>
          <w:szCs w:val="22"/>
        </w:rPr>
      </w:pPr>
    </w:p>
    <w:p w14:paraId="7E9B2668" w14:textId="45B5CEE0" w:rsidR="00460A06" w:rsidRPr="0001103B" w:rsidRDefault="003F6F60" w:rsidP="003F6F60">
      <w:pPr>
        <w:rPr>
          <w:rFonts w:ascii="Calibri" w:hAnsi="Calibri" w:cs="Calibri"/>
          <w:b/>
          <w:bCs/>
          <w:color w:val="000000"/>
          <w:sz w:val="22"/>
          <w:szCs w:val="22"/>
        </w:rPr>
      </w:pPr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3) 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Убрать раздел "Акция" </w:t>
      </w:r>
      <w:r w:rsidR="006653EA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в сплывающем меню 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>на всех версиях сайта (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RUS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, 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KAZ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, 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UA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). </w:t>
      </w:r>
    </w:p>
    <w:p w14:paraId="211D6FAD" w14:textId="527DB461" w:rsidR="00460A06" w:rsidRDefault="00460A06" w:rsidP="00460A06">
      <w:pPr>
        <w:pStyle w:val="xmsonormal"/>
        <w:rPr>
          <w:lang w:val="en-US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1343B865" wp14:editId="30501226">
            <wp:extent cx="1643684" cy="1800225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r:link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046" cy="180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BF96" w14:textId="77777777" w:rsidR="00941F1E" w:rsidRDefault="00941F1E" w:rsidP="00460A06">
      <w:pPr>
        <w:pStyle w:val="xmsonormal"/>
        <w:rPr>
          <w:lang w:val="en-US"/>
        </w:rPr>
      </w:pPr>
    </w:p>
    <w:p w14:paraId="20B77EDE" w14:textId="77777777" w:rsidR="0001103B" w:rsidRDefault="0001103B">
      <w:pPr>
        <w:spacing w:after="160" w:line="259" w:lineRule="auto"/>
        <w:rPr>
          <w:rFonts w:ascii="Calibri" w:hAnsi="Calibri" w:cs="Calibri"/>
          <w:b/>
          <w:bCs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br w:type="page"/>
      </w:r>
    </w:p>
    <w:p w14:paraId="448A88F8" w14:textId="1478B348" w:rsidR="00AA1F8B" w:rsidRDefault="003F6F60" w:rsidP="00460A06">
      <w:pPr>
        <w:rPr>
          <w:rFonts w:ascii="Calibri" w:hAnsi="Calibri" w:cs="Calibri"/>
          <w:b/>
          <w:bCs/>
          <w:color w:val="000000"/>
          <w:sz w:val="22"/>
          <w:szCs w:val="22"/>
        </w:rPr>
      </w:pPr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lastRenderedPageBreak/>
        <w:t>4)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t>На главной странице с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делать все </w:t>
      </w:r>
      <w:r w:rsidR="00257C98">
        <w:rPr>
          <w:rFonts w:ascii="Calibri" w:hAnsi="Calibri" w:cs="Calibri"/>
          <w:b/>
          <w:bCs/>
          <w:color w:val="000000"/>
          <w:sz w:val="22"/>
          <w:szCs w:val="22"/>
        </w:rPr>
        <w:t>секции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"</w:t>
      </w:r>
      <w:r w:rsidR="0001103B">
        <w:rPr>
          <w:rFonts w:ascii="Calibri" w:hAnsi="Calibri" w:cs="Calibri"/>
          <w:b/>
          <w:bCs/>
          <w:color w:val="000000"/>
          <w:sz w:val="22"/>
          <w:szCs w:val="22"/>
        </w:rPr>
        <w:t>Где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использовать", "Советы экспертов" </w:t>
      </w:r>
      <w:proofErr w:type="spellStart"/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>кликабельными</w:t>
      </w:r>
      <w:proofErr w:type="spellEnd"/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(картинки + текст)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>, а не только кнопку</w:t>
      </w:r>
      <w:r w:rsidR="005E2787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– на всех версиях сайта (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RUS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, 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KAZ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, </w:t>
      </w:r>
      <w:r w:rsidR="00257C98"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UA</w:t>
      </w:r>
      <w:r w:rsidR="005E2787" w:rsidRPr="0001103B">
        <w:rPr>
          <w:rFonts w:ascii="Calibri" w:hAnsi="Calibri" w:cs="Calibri"/>
          <w:b/>
          <w:bCs/>
          <w:color w:val="000000"/>
          <w:sz w:val="22"/>
          <w:szCs w:val="22"/>
        </w:rPr>
        <w:t>).</w:t>
      </w:r>
    </w:p>
    <w:p w14:paraId="2168C511" w14:textId="52C6B4F2" w:rsidR="0001103B" w:rsidRDefault="0001103B" w:rsidP="00460A06">
      <w:pPr>
        <w:rPr>
          <w:rFonts w:ascii="Calibri" w:hAnsi="Calibri" w:cs="Calibri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949667C" wp14:editId="4BD55911">
            <wp:extent cx="5940425" cy="37693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849A" w14:textId="1D8E134B" w:rsidR="0001103B" w:rsidRPr="0001103B" w:rsidRDefault="0001103B" w:rsidP="00460A06">
      <w:pPr>
        <w:rPr>
          <w:rFonts w:ascii="Calibri" w:hAnsi="Calibri" w:cs="Calibri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E86DE76" wp14:editId="1D619318">
            <wp:extent cx="5940425" cy="298259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A6B" w14:textId="77777777" w:rsidR="0022140A" w:rsidRDefault="0022140A" w:rsidP="00AA1F8B">
      <w:pPr>
        <w:rPr>
          <w:rFonts w:ascii="Calibri" w:hAnsi="Calibri" w:cs="Calibri"/>
          <w:color w:val="000000"/>
          <w:sz w:val="22"/>
          <w:szCs w:val="22"/>
        </w:rPr>
      </w:pPr>
    </w:p>
    <w:p w14:paraId="273CAADE" w14:textId="77777777" w:rsidR="0001103B" w:rsidRDefault="0001103B">
      <w:pPr>
        <w:spacing w:after="160" w:line="259" w:lineRule="auto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br w:type="page"/>
      </w:r>
    </w:p>
    <w:p w14:paraId="48B3D38D" w14:textId="3A7EADBB" w:rsidR="00460A06" w:rsidRPr="0001103B" w:rsidRDefault="003F6F60" w:rsidP="00AA1F8B">
      <w:pPr>
        <w:rPr>
          <w:b/>
          <w:bCs/>
        </w:rPr>
      </w:pPr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lastRenderedPageBreak/>
        <w:t>5)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Изменить </w:t>
      </w:r>
      <w:proofErr w:type="spellStart"/>
      <w:r w:rsidR="00EF6A17" w:rsidRPr="0001103B">
        <w:rPr>
          <w:rFonts w:ascii="Calibri" w:hAnsi="Calibri" w:cs="Calibri"/>
          <w:b/>
          <w:bCs/>
          <w:color w:val="000000"/>
          <w:sz w:val="22"/>
          <w:szCs w:val="22"/>
        </w:rPr>
        <w:t>мокапы</w:t>
      </w:r>
      <w:proofErr w:type="spellEnd"/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продуктов </w:t>
      </w:r>
      <w:r w:rsidR="00F77793">
        <w:rPr>
          <w:rFonts w:ascii="Calibri" w:hAnsi="Calibri" w:cs="Calibri"/>
          <w:b/>
          <w:bCs/>
          <w:color w:val="000000"/>
          <w:sz w:val="22"/>
          <w:szCs w:val="22"/>
        </w:rPr>
        <w:t xml:space="preserve">(будут предоставлены) 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на </w:t>
      </w:r>
      <w:proofErr w:type="gramStart"/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>главной</w:t>
      </w:r>
      <w:proofErr w:type="gramEnd"/>
      <w:r w:rsidR="0022140A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(изменения на сайтах </w:t>
      </w:r>
      <w:r w:rsidR="0022140A"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RU</w:t>
      </w:r>
      <w:r w:rsidR="0022140A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и </w:t>
      </w:r>
      <w:r w:rsidR="0022140A"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KZ</w:t>
      </w:r>
      <w:r w:rsidR="0022140A" w:rsidRPr="0001103B">
        <w:rPr>
          <w:rFonts w:ascii="Calibri" w:hAnsi="Calibri" w:cs="Calibri"/>
          <w:b/>
          <w:bCs/>
          <w:color w:val="000000"/>
          <w:sz w:val="22"/>
          <w:szCs w:val="22"/>
        </w:rPr>
        <w:t>)</w:t>
      </w:r>
      <w:r w:rsidR="00F77793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</w:p>
    <w:p w14:paraId="35C7AE5A" w14:textId="02149EFA" w:rsidR="00460A06" w:rsidRPr="0001103B" w:rsidRDefault="00460A06" w:rsidP="0001103B">
      <w:pPr>
        <w:pStyle w:val="a3"/>
        <w:numPr>
          <w:ilvl w:val="1"/>
          <w:numId w:val="12"/>
        </w:numPr>
        <w:rPr>
          <w:rFonts w:ascii="Calibri" w:eastAsia="Times New Roman" w:hAnsi="Calibri" w:cs="Calibri"/>
          <w:color w:val="000000"/>
          <w:sz w:val="22"/>
          <w:szCs w:val="22"/>
        </w:rPr>
      </w:pPr>
      <w:commentRangeStart w:id="72"/>
      <w:r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Туалетный блок </w:t>
      </w:r>
      <w:r w:rsidRPr="0001103B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Comet</w:t>
      </w:r>
      <w:r w:rsidR="00EF6A1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 w:rsidR="00BC03EA" w:rsidRPr="0001103B">
        <w:rPr>
          <w:rFonts w:ascii="Calibri" w:eastAsia="Times New Roman" w:hAnsi="Calibri" w:cs="Calibri"/>
          <w:color w:val="000000"/>
          <w:sz w:val="22"/>
          <w:szCs w:val="22"/>
        </w:rPr>
        <w:t>–</w:t>
      </w:r>
      <w:r w:rsidR="00EF6A1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 w:rsidR="00BC03EA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на </w:t>
      </w:r>
      <w:r w:rsidR="00BC6837" w:rsidRPr="0001103B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RUS</w:t>
      </w:r>
      <w:r w:rsidR="00BC03EA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>12</w:t>
      </w:r>
      <w:r w:rsidR="0037685B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штук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, на </w:t>
      </w:r>
      <w:r w:rsidR="00BC6837" w:rsidRPr="0001103B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KZ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 w:rsidR="0037685B" w:rsidRPr="0001103B">
        <w:rPr>
          <w:rFonts w:ascii="Calibri" w:eastAsia="Times New Roman" w:hAnsi="Calibri" w:cs="Calibri"/>
          <w:color w:val="000000"/>
          <w:sz w:val="22"/>
          <w:szCs w:val="22"/>
        </w:rPr>
        <w:t>12 штук</w:t>
      </w:r>
      <w:commentRangeEnd w:id="72"/>
      <w:r w:rsidR="00586FCF">
        <w:rPr>
          <w:rStyle w:val="a4"/>
        </w:rPr>
        <w:commentReference w:id="72"/>
      </w:r>
    </w:p>
    <w:p w14:paraId="37F7490F" w14:textId="7B32A053" w:rsidR="00BC03EA" w:rsidRPr="005E2787" w:rsidRDefault="00BC03EA" w:rsidP="005E2787">
      <w:pPr>
        <w:ind w:left="360"/>
        <w:rPr>
          <w:rFonts w:ascii="Calibri" w:eastAsia="Times New Roman" w:hAnsi="Calibri" w:cs="Calibri"/>
          <w:color w:val="000000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03D7DB2" wp14:editId="26B08D61">
            <wp:extent cx="1387475" cy="18097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88764" cy="181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87C46" w14:textId="0C675288" w:rsidR="00460A06" w:rsidRPr="0001103B" w:rsidRDefault="00460A06" w:rsidP="0001103B">
      <w:pPr>
        <w:pStyle w:val="a3"/>
        <w:numPr>
          <w:ilvl w:val="1"/>
          <w:numId w:val="12"/>
        </w:numPr>
        <w:rPr>
          <w:rFonts w:ascii="Calibri" w:eastAsia="Times New Roman" w:hAnsi="Calibri" w:cs="Calibri"/>
          <w:color w:val="000000"/>
          <w:sz w:val="22"/>
          <w:szCs w:val="22"/>
        </w:rPr>
      </w:pPr>
      <w:commentRangeStart w:id="73"/>
      <w:r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Гель для ванной </w:t>
      </w:r>
      <w:r w:rsidRPr="0001103B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Comet</w:t>
      </w:r>
      <w:r w:rsidR="00BC03EA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– 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на </w:t>
      </w:r>
      <w:r w:rsidR="00BC6837" w:rsidRPr="0001103B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RUS</w:t>
      </w:r>
      <w:r w:rsidR="00BC683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>14</w:t>
      </w:r>
      <w:r w:rsidR="0037685B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штук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, на </w:t>
      </w:r>
      <w:r w:rsidR="00BC6837" w:rsidRPr="0001103B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KZ</w:t>
      </w:r>
      <w:r w:rsidR="00BC683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 w:rsidR="0037685B" w:rsidRPr="0001103B">
        <w:rPr>
          <w:rFonts w:ascii="Calibri" w:eastAsia="Times New Roman" w:hAnsi="Calibri" w:cs="Calibri"/>
          <w:color w:val="000000"/>
          <w:sz w:val="22"/>
          <w:szCs w:val="22"/>
        </w:rPr>
        <w:t>12 штук</w:t>
      </w:r>
      <w:commentRangeEnd w:id="73"/>
      <w:r w:rsidR="00586FCF">
        <w:rPr>
          <w:rStyle w:val="a4"/>
        </w:rPr>
        <w:commentReference w:id="73"/>
      </w:r>
    </w:p>
    <w:p w14:paraId="7E4151B4" w14:textId="472BD97A" w:rsidR="00BC03EA" w:rsidRPr="005E2787" w:rsidRDefault="00BC03EA" w:rsidP="005E2787">
      <w:pPr>
        <w:ind w:left="360"/>
        <w:rPr>
          <w:rFonts w:ascii="Calibri" w:eastAsia="Times New Roman" w:hAnsi="Calibri" w:cs="Calibri"/>
          <w:color w:val="000000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7842EBFE" wp14:editId="1A135CE6">
            <wp:extent cx="1009650" cy="24627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11350" cy="246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B8FD" w14:textId="12337AB6" w:rsidR="00AA1F8B" w:rsidRPr="0001103B" w:rsidRDefault="00460A06" w:rsidP="0001103B">
      <w:pPr>
        <w:pStyle w:val="a3"/>
        <w:numPr>
          <w:ilvl w:val="1"/>
          <w:numId w:val="12"/>
        </w:numPr>
        <w:rPr>
          <w:rFonts w:ascii="Calibri" w:eastAsia="Times New Roman" w:hAnsi="Calibri" w:cs="Calibri"/>
          <w:color w:val="000000"/>
          <w:sz w:val="22"/>
          <w:szCs w:val="22"/>
        </w:rPr>
      </w:pPr>
      <w:commentRangeStart w:id="74"/>
      <w:r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Гель для туалета </w:t>
      </w:r>
      <w:r w:rsidRPr="0001103B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Comet</w:t>
      </w:r>
      <w:r w:rsidR="00BC03EA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- 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на </w:t>
      </w:r>
      <w:r w:rsidR="00BC6837" w:rsidRPr="0001103B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RUS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30</w:t>
      </w:r>
      <w:r w:rsidR="0037685B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штук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, на </w:t>
      </w:r>
      <w:r w:rsidR="00BC6837" w:rsidRPr="0001103B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KZ</w:t>
      </w:r>
      <w:r w:rsidR="005E2787" w:rsidRPr="0001103B"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 w:rsidR="0037685B" w:rsidRPr="0001103B">
        <w:rPr>
          <w:rFonts w:ascii="Calibri" w:eastAsia="Times New Roman" w:hAnsi="Calibri" w:cs="Calibri"/>
          <w:color w:val="000000"/>
          <w:sz w:val="22"/>
          <w:szCs w:val="22"/>
        </w:rPr>
        <w:t>18 штук</w:t>
      </w:r>
      <w:commentRangeEnd w:id="74"/>
      <w:r w:rsidR="00586FCF">
        <w:rPr>
          <w:rStyle w:val="a4"/>
        </w:rPr>
        <w:commentReference w:id="74"/>
      </w:r>
    </w:p>
    <w:p w14:paraId="73012B20" w14:textId="17CE5BDA" w:rsidR="005E2787" w:rsidRPr="005E2787" w:rsidRDefault="00BC03EA" w:rsidP="005E2787">
      <w:pPr>
        <w:ind w:left="360"/>
        <w:rPr>
          <w:rFonts w:ascii="Calibri" w:eastAsia="Times New Roman" w:hAnsi="Calibri" w:cs="Calibri"/>
          <w:color w:val="000000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2220502D" wp14:editId="1F4FE720">
            <wp:extent cx="876274" cy="260032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78587" cy="260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6FF0" w14:textId="24427079" w:rsidR="0054415C" w:rsidRPr="0001103B" w:rsidRDefault="005E2787" w:rsidP="0001103B">
      <w:pPr>
        <w:spacing w:after="160" w:line="259" w:lineRule="auto"/>
        <w:rPr>
          <w:rFonts w:ascii="Calibri" w:eastAsia="Times New Roman" w:hAnsi="Calibri" w:cs="Calibri"/>
          <w:color w:val="000000"/>
          <w:sz w:val="22"/>
          <w:szCs w:val="22"/>
          <w:lang w:val="en-US"/>
        </w:rPr>
      </w:pPr>
      <w:r>
        <w:rPr>
          <w:rFonts w:ascii="Calibri" w:eastAsia="Times New Roman" w:hAnsi="Calibri" w:cs="Calibri"/>
          <w:color w:val="000000"/>
          <w:sz w:val="22"/>
          <w:szCs w:val="22"/>
          <w:lang w:val="en-US"/>
        </w:rPr>
        <w:br w:type="page"/>
      </w:r>
    </w:p>
    <w:p w14:paraId="2B5614B5" w14:textId="4E3469D7" w:rsidR="00941F1E" w:rsidRPr="0001103B" w:rsidRDefault="002537B2" w:rsidP="00460A06">
      <w:pPr>
        <w:rPr>
          <w:rFonts w:ascii="Calibri" w:hAnsi="Calibri" w:cs="Calibri"/>
          <w:b/>
          <w:bCs/>
          <w:color w:val="000000"/>
          <w:sz w:val="22"/>
          <w:szCs w:val="22"/>
        </w:rPr>
      </w:pPr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lastRenderedPageBreak/>
        <w:t>6)</w:t>
      </w:r>
      <w:r w:rsidR="00941F1E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Добавить Новые продукты</w:t>
      </w:r>
      <w:r w:rsidR="00F77793">
        <w:rPr>
          <w:rFonts w:ascii="Calibri" w:hAnsi="Calibri" w:cs="Calibri"/>
          <w:b/>
          <w:bCs/>
          <w:color w:val="000000"/>
          <w:sz w:val="22"/>
          <w:szCs w:val="22"/>
        </w:rPr>
        <w:t xml:space="preserve"> (</w:t>
      </w:r>
      <w:r w:rsidR="00BC6837">
        <w:rPr>
          <w:rFonts w:ascii="Calibri" w:hAnsi="Calibri" w:cs="Calibri"/>
          <w:b/>
          <w:bCs/>
          <w:color w:val="000000"/>
          <w:sz w:val="22"/>
          <w:szCs w:val="22"/>
        </w:rPr>
        <w:t xml:space="preserve">макеты и копирайт </w:t>
      </w:r>
      <w:r w:rsidR="00F77793">
        <w:rPr>
          <w:rFonts w:ascii="Calibri" w:hAnsi="Calibri" w:cs="Calibri"/>
          <w:b/>
          <w:bCs/>
          <w:color w:val="000000"/>
          <w:sz w:val="22"/>
          <w:szCs w:val="22"/>
        </w:rPr>
        <w:t>будут предоставлены)</w:t>
      </w:r>
      <w:r w:rsidR="00941F1E"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 w:rsidR="00BC6837">
        <w:rPr>
          <w:rFonts w:ascii="Calibri" w:hAnsi="Calibri" w:cs="Calibri"/>
          <w:b/>
          <w:bCs/>
          <w:color w:val="000000"/>
          <w:sz w:val="22"/>
          <w:szCs w:val="22"/>
        </w:rPr>
        <w:t xml:space="preserve">- </w:t>
      </w:r>
      <w:r w:rsidR="00941F1E" w:rsidRPr="0001103B">
        <w:rPr>
          <w:rFonts w:ascii="Calibri" w:hAnsi="Calibri" w:cs="Calibri"/>
          <w:b/>
          <w:bCs/>
          <w:color w:val="000000"/>
          <w:sz w:val="22"/>
          <w:szCs w:val="22"/>
        </w:rPr>
        <w:t>изменения на сайтах RU и KZ</w:t>
      </w:r>
    </w:p>
    <w:p w14:paraId="31771BA3" w14:textId="6AE61C03" w:rsidR="00941F1E" w:rsidRDefault="00941F1E" w:rsidP="00460A06">
      <w:pPr>
        <w:rPr>
          <w:rFonts w:ascii="Calibri" w:hAnsi="Calibri" w:cs="Calibri"/>
          <w:color w:val="000000"/>
          <w:sz w:val="22"/>
          <w:szCs w:val="22"/>
        </w:rPr>
      </w:pPr>
      <w:commentRangeStart w:id="75"/>
      <w:r>
        <w:rPr>
          <w:rFonts w:ascii="Calibri" w:hAnsi="Calibri" w:cs="Calibri"/>
          <w:color w:val="000000"/>
          <w:sz w:val="22"/>
          <w:szCs w:val="22"/>
        </w:rPr>
        <w:t>6.1.)</w:t>
      </w:r>
      <w:r w:rsidR="002537B2">
        <w:rPr>
          <w:rFonts w:ascii="Calibri" w:hAnsi="Calibri" w:cs="Calibri"/>
          <w:color w:val="000000"/>
          <w:sz w:val="22"/>
          <w:szCs w:val="22"/>
        </w:rPr>
        <w:t xml:space="preserve"> С</w:t>
      </w:r>
      <w:r w:rsidR="00AA1F8B" w:rsidRPr="00AA1F8B">
        <w:rPr>
          <w:rFonts w:ascii="Calibri" w:hAnsi="Calibri" w:cs="Calibri"/>
          <w:color w:val="000000"/>
          <w:sz w:val="22"/>
          <w:szCs w:val="22"/>
        </w:rPr>
        <w:t xml:space="preserve">оздать </w:t>
      </w:r>
      <w:r w:rsidR="002537B2">
        <w:rPr>
          <w:rFonts w:ascii="Calibri" w:hAnsi="Calibri" w:cs="Calibri"/>
          <w:color w:val="000000"/>
          <w:sz w:val="22"/>
          <w:szCs w:val="22"/>
        </w:rPr>
        <w:t xml:space="preserve">страницу </w:t>
      </w:r>
      <w:r w:rsidR="002537B2" w:rsidRPr="00941F1E">
        <w:rPr>
          <w:rFonts w:ascii="Calibri" w:hAnsi="Calibri" w:cs="Calibri"/>
          <w:color w:val="000000"/>
          <w:sz w:val="22"/>
          <w:szCs w:val="22"/>
        </w:rPr>
        <w:t xml:space="preserve">для </w:t>
      </w:r>
      <w:r w:rsidR="00460A06" w:rsidRPr="00941F1E">
        <w:rPr>
          <w:rFonts w:ascii="Calibri" w:hAnsi="Calibri" w:cs="Calibri"/>
          <w:color w:val="000000"/>
          <w:sz w:val="22"/>
          <w:szCs w:val="22"/>
        </w:rPr>
        <w:t xml:space="preserve">продуктов </w:t>
      </w:r>
      <w:r w:rsidR="00460A06" w:rsidRPr="00941F1E">
        <w:rPr>
          <w:rFonts w:ascii="Calibri" w:hAnsi="Calibri" w:cs="Calibri"/>
          <w:color w:val="000000"/>
          <w:sz w:val="22"/>
          <w:szCs w:val="22"/>
          <w:lang w:val="en-US"/>
        </w:rPr>
        <w:t>c</w:t>
      </w:r>
      <w:r w:rsidR="00460A06" w:rsidRPr="00941F1E">
        <w:rPr>
          <w:rFonts w:ascii="Calibri" w:hAnsi="Calibri" w:cs="Calibri"/>
          <w:color w:val="000000"/>
          <w:sz w:val="22"/>
          <w:szCs w:val="22"/>
        </w:rPr>
        <w:t xml:space="preserve"> описанием и изображениями</w:t>
      </w:r>
      <w:r w:rsidR="0022140A" w:rsidRPr="00941F1E">
        <w:rPr>
          <w:rFonts w:ascii="Calibri" w:hAnsi="Calibri" w:cs="Calibri"/>
          <w:color w:val="000000"/>
          <w:sz w:val="22"/>
          <w:szCs w:val="22"/>
        </w:rPr>
        <w:t xml:space="preserve"> «</w:t>
      </w:r>
      <w:r w:rsidR="00460A06" w:rsidRPr="00941F1E">
        <w:rPr>
          <w:rFonts w:ascii="Calibri" w:hAnsi="Calibri" w:cs="Calibri"/>
          <w:color w:val="000000"/>
          <w:sz w:val="22"/>
          <w:szCs w:val="22"/>
        </w:rPr>
        <w:t xml:space="preserve">Три универсальных спрея </w:t>
      </w:r>
      <w:r w:rsidR="00460A06" w:rsidRPr="00941F1E">
        <w:rPr>
          <w:rFonts w:ascii="Calibri" w:hAnsi="Calibri" w:cs="Calibri"/>
          <w:color w:val="000000"/>
          <w:sz w:val="22"/>
          <w:szCs w:val="22"/>
          <w:lang w:val="en-US"/>
        </w:rPr>
        <w:t>Comet</w:t>
      </w:r>
      <w:r w:rsidR="0022140A" w:rsidRPr="00941F1E">
        <w:rPr>
          <w:rFonts w:ascii="Calibri" w:hAnsi="Calibri" w:cs="Calibri"/>
          <w:color w:val="000000"/>
          <w:sz w:val="22"/>
          <w:szCs w:val="22"/>
        </w:rPr>
        <w:t>»</w:t>
      </w:r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commentRangeEnd w:id="75"/>
      <w:r w:rsidR="00192B31">
        <w:rPr>
          <w:rStyle w:val="a4"/>
        </w:rPr>
        <w:commentReference w:id="75"/>
      </w:r>
    </w:p>
    <w:p w14:paraId="6B99F523" w14:textId="0D7C3238" w:rsidR="00460A06" w:rsidRDefault="00941F1E" w:rsidP="00460A06">
      <w:pPr>
        <w:rPr>
          <w:rFonts w:ascii="Calibri" w:hAnsi="Calibri" w:cs="Calibri"/>
          <w:color w:val="000000"/>
          <w:sz w:val="22"/>
          <w:szCs w:val="22"/>
        </w:rPr>
      </w:pPr>
      <w:commentRangeStart w:id="76"/>
      <w:r>
        <w:rPr>
          <w:rFonts w:ascii="Calibri" w:hAnsi="Calibri" w:cs="Calibri"/>
          <w:color w:val="000000"/>
          <w:sz w:val="22"/>
          <w:szCs w:val="22"/>
        </w:rPr>
        <w:t xml:space="preserve">6.2.) Добавить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мокапы</w:t>
      </w:r>
      <w:proofErr w:type="spellEnd"/>
      <w:r w:rsidR="00770B71">
        <w:rPr>
          <w:rFonts w:ascii="Calibri" w:hAnsi="Calibri" w:cs="Calibri"/>
          <w:color w:val="000000"/>
          <w:sz w:val="22"/>
          <w:szCs w:val="22"/>
        </w:rPr>
        <w:t xml:space="preserve"> 3 новых продуктов</w:t>
      </w:r>
      <w:r>
        <w:rPr>
          <w:rFonts w:ascii="Calibri" w:hAnsi="Calibri" w:cs="Calibri"/>
          <w:color w:val="000000"/>
          <w:sz w:val="22"/>
          <w:szCs w:val="22"/>
        </w:rPr>
        <w:t xml:space="preserve"> на </w:t>
      </w:r>
      <w:proofErr w:type="gramStart"/>
      <w:r w:rsidR="00770B71">
        <w:rPr>
          <w:rFonts w:ascii="Calibri" w:hAnsi="Calibri" w:cs="Calibri"/>
          <w:color w:val="000000"/>
          <w:sz w:val="22"/>
          <w:szCs w:val="22"/>
        </w:rPr>
        <w:t>продуктовый</w:t>
      </w:r>
      <w:proofErr w:type="gramEnd"/>
      <w:r w:rsidR="00770B71">
        <w:rPr>
          <w:rFonts w:ascii="Calibri" w:hAnsi="Calibri" w:cs="Calibri"/>
          <w:color w:val="000000"/>
          <w:sz w:val="22"/>
          <w:szCs w:val="22"/>
        </w:rPr>
        <w:t xml:space="preserve"> слайдер</w:t>
      </w:r>
      <w:r w:rsidR="006653EA" w:rsidRPr="00941F1E">
        <w:rPr>
          <w:rFonts w:ascii="Calibri" w:hAnsi="Calibri" w:cs="Calibri"/>
          <w:color w:val="000000"/>
          <w:sz w:val="22"/>
          <w:szCs w:val="22"/>
        </w:rPr>
        <w:t xml:space="preserve"> </w:t>
      </w:r>
      <w:commentRangeEnd w:id="76"/>
      <w:r w:rsidR="00192B31">
        <w:rPr>
          <w:rStyle w:val="a4"/>
        </w:rPr>
        <w:commentReference w:id="76"/>
      </w:r>
    </w:p>
    <w:p w14:paraId="49562227" w14:textId="49E78692" w:rsidR="00941F1E" w:rsidRPr="0022140A" w:rsidRDefault="00941F1E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2226A13" wp14:editId="4377344F">
            <wp:extent cx="5218447" cy="1914525"/>
            <wp:effectExtent l="0" t="0" r="1270" b="0"/>
            <wp:docPr id="26" name="Рисунок 26" descr="Изображение выглядит как текст, множество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множество, несколько&#10;&#10;Автоматически созданное описание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29057" cy="191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9596D" w14:textId="77777777" w:rsidR="009F7281" w:rsidRDefault="009F7281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1D5DA6A8" w14:textId="72042196" w:rsidR="0022140A" w:rsidRDefault="00941F1E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6.3.) Добавить новые продукты во все 4 раздела «Советы экспертов»</w:t>
      </w:r>
    </w:p>
    <w:p w14:paraId="63AB1026" w14:textId="77777777" w:rsidR="00941F1E" w:rsidRDefault="00941F1E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7C89A10D" w14:textId="46F45972" w:rsidR="00BC6837" w:rsidRPr="0001103B" w:rsidRDefault="0022140A" w:rsidP="00460A06">
      <w:pPr>
        <w:rPr>
          <w:rFonts w:ascii="Calibri" w:hAnsi="Calibri" w:cs="Calibri"/>
          <w:b/>
          <w:bCs/>
          <w:color w:val="000000"/>
          <w:sz w:val="22"/>
          <w:szCs w:val="22"/>
        </w:rPr>
      </w:pPr>
      <w:commentRangeStart w:id="77"/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7) </w:t>
      </w:r>
      <w:r w:rsidR="00460A06" w:rsidRPr="0001103B">
        <w:rPr>
          <w:rFonts w:ascii="Calibri" w:hAnsi="Calibri" w:cs="Calibri"/>
          <w:b/>
          <w:bCs/>
          <w:color w:val="000000"/>
          <w:sz w:val="22"/>
          <w:szCs w:val="22"/>
        </w:rPr>
        <w:t>Добавить изображения продукта</w:t>
      </w:r>
      <w:r w:rsidR="00F77793">
        <w:rPr>
          <w:rFonts w:ascii="Calibri" w:hAnsi="Calibri" w:cs="Calibri"/>
          <w:b/>
          <w:bCs/>
          <w:color w:val="000000"/>
          <w:sz w:val="22"/>
          <w:szCs w:val="22"/>
        </w:rPr>
        <w:t xml:space="preserve"> (будут предоставлены)</w:t>
      </w:r>
      <w:r w:rsidR="009F7281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 w:rsidR="00BC6837">
        <w:rPr>
          <w:rFonts w:ascii="Calibri" w:hAnsi="Calibri" w:cs="Calibri"/>
          <w:b/>
          <w:bCs/>
          <w:color w:val="000000"/>
          <w:sz w:val="22"/>
          <w:szCs w:val="22"/>
        </w:rPr>
        <w:t>«</w:t>
      </w:r>
      <w:proofErr w:type="spellStart"/>
      <w:r w:rsidR="009F7281" w:rsidRPr="009F7281">
        <w:rPr>
          <w:rFonts w:ascii="Calibri" w:hAnsi="Calibri" w:cs="Calibri"/>
          <w:b/>
          <w:bCs/>
          <w:color w:val="000000"/>
          <w:sz w:val="22"/>
          <w:szCs w:val="22"/>
        </w:rPr>
        <w:t>Comet</w:t>
      </w:r>
      <w:proofErr w:type="spellEnd"/>
      <w:r w:rsidR="009F7281" w:rsidRPr="009F7281">
        <w:rPr>
          <w:rFonts w:ascii="Calibri" w:hAnsi="Calibri" w:cs="Calibri"/>
          <w:b/>
          <w:bCs/>
          <w:color w:val="000000"/>
          <w:sz w:val="22"/>
          <w:szCs w:val="22"/>
        </w:rPr>
        <w:t xml:space="preserve"> утренняя роса</w:t>
      </w:r>
      <w:r w:rsidR="00BC6837">
        <w:rPr>
          <w:rFonts w:ascii="Calibri" w:hAnsi="Calibri" w:cs="Calibri"/>
          <w:b/>
          <w:bCs/>
          <w:color w:val="000000"/>
          <w:sz w:val="22"/>
          <w:szCs w:val="22"/>
        </w:rPr>
        <w:t>»</w:t>
      </w:r>
      <w:r w:rsidR="009F7281" w:rsidRPr="009F7281">
        <w:rPr>
          <w:rFonts w:ascii="Calibri" w:hAnsi="Calibri" w:cs="Calibri"/>
          <w:b/>
          <w:bCs/>
          <w:color w:val="000000"/>
          <w:sz w:val="22"/>
          <w:szCs w:val="22"/>
        </w:rPr>
        <w:t xml:space="preserve"> (</w:t>
      </w:r>
      <w:proofErr w:type="spellStart"/>
      <w:r w:rsidR="009F7281" w:rsidRPr="009F7281">
        <w:rPr>
          <w:rFonts w:ascii="Calibri" w:hAnsi="Calibri" w:cs="Calibri"/>
          <w:b/>
          <w:bCs/>
          <w:color w:val="000000"/>
          <w:sz w:val="22"/>
          <w:szCs w:val="22"/>
        </w:rPr>
        <w:t>sachet</w:t>
      </w:r>
      <w:proofErr w:type="spellEnd"/>
      <w:r w:rsidR="009F7281" w:rsidRPr="009F7281">
        <w:rPr>
          <w:rFonts w:ascii="Calibri" w:hAnsi="Calibri" w:cs="Calibri"/>
          <w:b/>
          <w:bCs/>
          <w:color w:val="000000"/>
          <w:sz w:val="22"/>
          <w:szCs w:val="22"/>
        </w:rPr>
        <w:t xml:space="preserve"> 350g)</w:t>
      </w:r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 w:rsidR="009F7281">
        <w:rPr>
          <w:rFonts w:ascii="Calibri" w:hAnsi="Calibri" w:cs="Calibri"/>
          <w:b/>
          <w:bCs/>
          <w:color w:val="000000"/>
          <w:sz w:val="22"/>
          <w:szCs w:val="22"/>
        </w:rPr>
        <w:t xml:space="preserve"> - </w:t>
      </w:r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изменения на сайтах </w:t>
      </w:r>
      <w:r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RU</w:t>
      </w:r>
      <w:r w:rsidRPr="0001103B">
        <w:rPr>
          <w:rFonts w:ascii="Calibri" w:hAnsi="Calibri" w:cs="Calibri"/>
          <w:b/>
          <w:bCs/>
          <w:color w:val="000000"/>
          <w:sz w:val="22"/>
          <w:szCs w:val="22"/>
        </w:rPr>
        <w:t xml:space="preserve"> и </w:t>
      </w:r>
      <w:r w:rsidRPr="0001103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KZ</w:t>
      </w:r>
      <w:commentRangeEnd w:id="77"/>
      <w:r w:rsidR="005D7B87">
        <w:rPr>
          <w:rStyle w:val="a4"/>
        </w:rPr>
        <w:commentReference w:id="77"/>
      </w:r>
    </w:p>
    <w:p w14:paraId="0450F476" w14:textId="64FABC23" w:rsidR="00460A06" w:rsidRPr="009F7281" w:rsidRDefault="009F7281" w:rsidP="009F7281">
      <w:pPr>
        <w:rPr>
          <w:rFonts w:ascii="Calibri" w:eastAsia="Times New Roman" w:hAnsi="Calibri" w:cs="Calibri"/>
          <w:color w:val="000000"/>
          <w:sz w:val="22"/>
          <w:szCs w:val="22"/>
        </w:rPr>
      </w:pP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7.1) В </w:t>
      </w:r>
      <w:r w:rsidRPr="009F7281">
        <w:rPr>
          <w:rFonts w:ascii="Calibri" w:hAnsi="Calibri" w:cs="Calibri"/>
          <w:color w:val="000000"/>
          <w:sz w:val="22"/>
          <w:szCs w:val="22"/>
        </w:rPr>
        <w:t>раздел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 «</w:t>
      </w:r>
      <w:r w:rsidRPr="009F7281">
        <w:rPr>
          <w:rFonts w:ascii="Calibri" w:eastAsia="Times New Roman" w:hAnsi="Calibri" w:cs="Calibri"/>
          <w:color w:val="000000"/>
          <w:sz w:val="22"/>
          <w:szCs w:val="22"/>
        </w:rPr>
        <w:t>Универсальный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 w:rsidRPr="009F7281">
        <w:rPr>
          <w:rFonts w:ascii="Calibri" w:eastAsia="Times New Roman" w:hAnsi="Calibri" w:cs="Calibri"/>
          <w:color w:val="000000"/>
          <w:sz w:val="22"/>
          <w:szCs w:val="22"/>
        </w:rPr>
        <w:t>чистящий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 </w:t>
      </w:r>
      <w:r w:rsidRPr="009F7281">
        <w:rPr>
          <w:rFonts w:ascii="Calibri" w:eastAsia="Times New Roman" w:hAnsi="Calibri" w:cs="Calibri"/>
          <w:color w:val="000000"/>
          <w:sz w:val="22"/>
          <w:szCs w:val="22"/>
        </w:rPr>
        <w:t xml:space="preserve">порошок </w:t>
      </w:r>
      <w:proofErr w:type="spellStart"/>
      <w:r w:rsidRPr="009F7281">
        <w:rPr>
          <w:rFonts w:ascii="Calibri" w:eastAsia="Times New Roman" w:hAnsi="Calibri" w:cs="Calibri"/>
          <w:color w:val="000000"/>
          <w:sz w:val="22"/>
          <w:szCs w:val="22"/>
        </w:rPr>
        <w:t>Comet</w:t>
      </w:r>
      <w:proofErr w:type="spellEnd"/>
      <w:r>
        <w:rPr>
          <w:rFonts w:ascii="Calibri" w:eastAsia="Times New Roman" w:hAnsi="Calibri" w:cs="Calibri"/>
          <w:color w:val="000000"/>
          <w:sz w:val="22"/>
          <w:szCs w:val="22"/>
        </w:rPr>
        <w:t>» (</w:t>
      </w:r>
      <w:hyperlink r:id="rId25" w:history="1">
        <w:r w:rsidRPr="009E0A9F">
          <w:rPr>
            <w:rStyle w:val="a9"/>
            <w:rFonts w:ascii="Calibri" w:eastAsia="Times New Roman" w:hAnsi="Calibri" w:cs="Calibri"/>
            <w:sz w:val="22"/>
            <w:szCs w:val="22"/>
          </w:rPr>
          <w:t>https://comet.net/rus/products/powder_comet.html</w:t>
        </w:r>
      </w:hyperlink>
      <w:r>
        <w:rPr>
          <w:rFonts w:ascii="Calibri" w:eastAsia="Times New Roman" w:hAnsi="Calibri" w:cs="Calibri"/>
          <w:color w:val="000000"/>
          <w:sz w:val="22"/>
          <w:szCs w:val="22"/>
        </w:rPr>
        <w:t xml:space="preserve">) </w:t>
      </w:r>
    </w:p>
    <w:p w14:paraId="30BEF868" w14:textId="4F1E9669" w:rsidR="00460A06" w:rsidRDefault="00460A06" w:rsidP="00460A06">
      <w:pPr>
        <w:rPr>
          <w:rFonts w:ascii="Calibri" w:hAnsi="Calibri" w:cs="Calibri"/>
          <w:color w:val="000000"/>
          <w:sz w:val="22"/>
          <w:szCs w:val="22"/>
        </w:rPr>
      </w:pPr>
      <w:r w:rsidRPr="0022140A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0B24D86" wp14:editId="41C0D498">
            <wp:extent cx="3152775" cy="2126926"/>
            <wp:effectExtent l="0" t="0" r="0" b="6985"/>
            <wp:docPr id="9" name="Рисунок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r:link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64703" cy="213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2092" w14:textId="77777777" w:rsidR="009F7281" w:rsidRPr="0022140A" w:rsidRDefault="009F7281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294C87B2" w14:textId="1A68CE31" w:rsidR="00460A06" w:rsidRDefault="009F7281" w:rsidP="009F7281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7.2) В раздел «</w:t>
      </w:r>
      <w:r w:rsidRPr="009F7281">
        <w:rPr>
          <w:rFonts w:ascii="Calibri" w:hAnsi="Calibri" w:cs="Calibri"/>
          <w:color w:val="000000"/>
          <w:sz w:val="22"/>
          <w:szCs w:val="22"/>
        </w:rPr>
        <w:t>Чистящий</w:t>
      </w:r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Pr="009F7281">
        <w:rPr>
          <w:rFonts w:ascii="Calibri" w:hAnsi="Calibri" w:cs="Calibri"/>
          <w:color w:val="000000"/>
          <w:sz w:val="22"/>
          <w:szCs w:val="22"/>
        </w:rPr>
        <w:t xml:space="preserve">порошок </w:t>
      </w:r>
      <w:proofErr w:type="spellStart"/>
      <w:r w:rsidRPr="009F7281">
        <w:rPr>
          <w:rFonts w:ascii="Calibri" w:hAnsi="Calibri" w:cs="Calibri"/>
          <w:color w:val="000000"/>
          <w:sz w:val="22"/>
          <w:szCs w:val="22"/>
        </w:rPr>
        <w:t>Comet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Pr="009F7281">
        <w:rPr>
          <w:rFonts w:ascii="Calibri" w:hAnsi="Calibri" w:cs="Calibri"/>
          <w:color w:val="000000"/>
          <w:sz w:val="22"/>
          <w:szCs w:val="22"/>
        </w:rPr>
        <w:t>без хлора</w:t>
      </w:r>
      <w:r>
        <w:rPr>
          <w:rFonts w:ascii="Calibri" w:hAnsi="Calibri" w:cs="Calibri"/>
          <w:color w:val="000000"/>
          <w:sz w:val="22"/>
          <w:szCs w:val="22"/>
        </w:rPr>
        <w:t>» (</w:t>
      </w:r>
      <w:hyperlink r:id="rId28" w:history="1">
        <w:r w:rsidRPr="009E0A9F">
          <w:rPr>
            <w:rStyle w:val="a9"/>
            <w:rFonts w:ascii="Calibri" w:hAnsi="Calibri" w:cs="Calibri"/>
            <w:sz w:val="22"/>
            <w:szCs w:val="22"/>
          </w:rPr>
          <w:t>https://comet.net/rus/products/pow</w:t>
        </w:r>
        <w:r w:rsidRPr="009E0A9F">
          <w:rPr>
            <w:rStyle w:val="a9"/>
            <w:rFonts w:ascii="Calibri" w:hAnsi="Calibri" w:cs="Calibri"/>
            <w:sz w:val="22"/>
            <w:szCs w:val="22"/>
          </w:rPr>
          <w:t>d</w:t>
        </w:r>
        <w:r w:rsidRPr="009E0A9F">
          <w:rPr>
            <w:rStyle w:val="a9"/>
            <w:rFonts w:ascii="Calibri" w:hAnsi="Calibri" w:cs="Calibri"/>
            <w:sz w:val="22"/>
            <w:szCs w:val="22"/>
          </w:rPr>
          <w:t>er_without_chlorinol.html</w:t>
        </w:r>
      </w:hyperlink>
      <w:r>
        <w:rPr>
          <w:rFonts w:ascii="Calibri" w:hAnsi="Calibri" w:cs="Calibri"/>
          <w:color w:val="000000"/>
          <w:sz w:val="22"/>
          <w:szCs w:val="22"/>
        </w:rPr>
        <w:t xml:space="preserve">) </w:t>
      </w:r>
    </w:p>
    <w:p w14:paraId="41BAF0B6" w14:textId="6D6B29C6" w:rsidR="009F7281" w:rsidRDefault="009F7281" w:rsidP="009F7281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2E6B763" wp14:editId="56DA5FF5">
            <wp:extent cx="3162300" cy="2011048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67763" cy="201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7A0D" w14:textId="77777777" w:rsidR="009F7281" w:rsidRDefault="009F7281" w:rsidP="009F7281">
      <w:pPr>
        <w:rPr>
          <w:rFonts w:ascii="Calibri" w:hAnsi="Calibri" w:cs="Calibri"/>
          <w:color w:val="000000"/>
          <w:sz w:val="22"/>
          <w:szCs w:val="22"/>
        </w:rPr>
      </w:pPr>
    </w:p>
    <w:p w14:paraId="09C49DD6" w14:textId="77777777" w:rsidR="009F7281" w:rsidRDefault="009F7281" w:rsidP="009F7281">
      <w:pPr>
        <w:rPr>
          <w:rFonts w:ascii="Calibri" w:hAnsi="Calibri" w:cs="Calibri"/>
          <w:color w:val="000000"/>
          <w:sz w:val="22"/>
          <w:szCs w:val="22"/>
        </w:rPr>
      </w:pPr>
    </w:p>
    <w:p w14:paraId="14CB186F" w14:textId="77777777" w:rsidR="009F7281" w:rsidRDefault="009F7281" w:rsidP="009F7281">
      <w:pPr>
        <w:rPr>
          <w:rFonts w:ascii="Calibri" w:hAnsi="Calibri" w:cs="Calibri"/>
          <w:color w:val="000000"/>
          <w:sz w:val="22"/>
          <w:szCs w:val="22"/>
        </w:rPr>
      </w:pPr>
    </w:p>
    <w:p w14:paraId="7D59EF3A" w14:textId="77777777" w:rsidR="009F7281" w:rsidRDefault="009F7281" w:rsidP="009F7281">
      <w:pPr>
        <w:rPr>
          <w:rFonts w:ascii="Calibri" w:hAnsi="Calibri" w:cs="Calibri"/>
          <w:color w:val="000000"/>
          <w:sz w:val="22"/>
          <w:szCs w:val="22"/>
        </w:rPr>
      </w:pPr>
    </w:p>
    <w:p w14:paraId="432E8F69" w14:textId="45F18DE0" w:rsidR="009F7281" w:rsidRDefault="009F7281" w:rsidP="009F7281">
      <w:pPr>
        <w:rPr>
          <w:rFonts w:ascii="Calibri" w:hAnsi="Calibri" w:cs="Calibri"/>
          <w:color w:val="000000"/>
          <w:sz w:val="22"/>
          <w:szCs w:val="22"/>
        </w:rPr>
      </w:pPr>
      <w:commentRangeStart w:id="78"/>
      <w:r>
        <w:rPr>
          <w:rFonts w:ascii="Calibri" w:hAnsi="Calibri" w:cs="Calibri"/>
          <w:color w:val="000000"/>
          <w:sz w:val="22"/>
          <w:szCs w:val="22"/>
        </w:rPr>
        <w:t>7.3) Н</w:t>
      </w:r>
      <w:r w:rsidRPr="009F7281">
        <w:rPr>
          <w:rFonts w:ascii="Calibri" w:hAnsi="Calibri" w:cs="Calibri"/>
          <w:color w:val="000000"/>
          <w:sz w:val="22"/>
          <w:szCs w:val="22"/>
        </w:rPr>
        <w:t xml:space="preserve">а главной странице </w:t>
      </w:r>
      <w:r w:rsidR="00770B71">
        <w:rPr>
          <w:rFonts w:ascii="Calibri" w:hAnsi="Calibri" w:cs="Calibri"/>
          <w:color w:val="000000"/>
          <w:sz w:val="22"/>
          <w:szCs w:val="22"/>
        </w:rPr>
        <w:t xml:space="preserve">в </w:t>
      </w:r>
      <w:proofErr w:type="gramStart"/>
      <w:r w:rsidR="00770B71">
        <w:rPr>
          <w:rFonts w:ascii="Calibri" w:hAnsi="Calibri" w:cs="Calibri"/>
          <w:color w:val="000000"/>
          <w:sz w:val="22"/>
          <w:szCs w:val="22"/>
        </w:rPr>
        <w:t>продуктовый</w:t>
      </w:r>
      <w:proofErr w:type="gramEnd"/>
      <w:r w:rsidR="00770B71">
        <w:rPr>
          <w:rFonts w:ascii="Calibri" w:hAnsi="Calibri" w:cs="Calibri"/>
          <w:color w:val="000000"/>
          <w:sz w:val="22"/>
          <w:szCs w:val="22"/>
        </w:rPr>
        <w:t xml:space="preserve"> слайдер на</w:t>
      </w:r>
      <w:r>
        <w:rPr>
          <w:rFonts w:ascii="Calibri" w:hAnsi="Calibri" w:cs="Calibri"/>
          <w:color w:val="000000"/>
          <w:sz w:val="22"/>
          <w:szCs w:val="22"/>
        </w:rPr>
        <w:t xml:space="preserve"> вкладках</w:t>
      </w:r>
      <w:r w:rsidRPr="009F7281">
        <w:rPr>
          <w:rFonts w:ascii="Calibri" w:hAnsi="Calibri" w:cs="Calibri"/>
          <w:color w:val="000000"/>
          <w:sz w:val="22"/>
          <w:szCs w:val="22"/>
        </w:rPr>
        <w:t xml:space="preserve"> «для кухни» и «для ванной»</w:t>
      </w:r>
      <w:commentRangeEnd w:id="78"/>
      <w:r w:rsidR="005D7B87">
        <w:rPr>
          <w:rStyle w:val="a4"/>
        </w:rPr>
        <w:commentReference w:id="78"/>
      </w:r>
    </w:p>
    <w:p w14:paraId="46BBCDE1" w14:textId="7A0B68C5" w:rsidR="009F7281" w:rsidRPr="0022140A" w:rsidRDefault="009F7281" w:rsidP="009F7281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2BF38CA" wp14:editId="2C5A58D7">
            <wp:extent cx="5286375" cy="2171624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711" cy="217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D59A" w14:textId="77777777" w:rsidR="00460A06" w:rsidRDefault="00460A06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1C95D9F2" w14:textId="42D89AF6" w:rsidR="00825E2B" w:rsidRPr="00825E2B" w:rsidRDefault="00000715" w:rsidP="00460A06">
      <w:pPr>
        <w:rPr>
          <w:rFonts w:ascii="Calibri" w:hAnsi="Calibri" w:cs="Calibri"/>
          <w:b/>
          <w:bCs/>
          <w:color w:val="000000"/>
          <w:sz w:val="22"/>
          <w:szCs w:val="22"/>
        </w:rPr>
      </w:pPr>
      <w:r w:rsidRPr="00825E2B">
        <w:rPr>
          <w:rFonts w:ascii="Calibri" w:hAnsi="Calibri" w:cs="Calibri"/>
          <w:b/>
          <w:bCs/>
          <w:color w:val="000000"/>
          <w:sz w:val="22"/>
          <w:szCs w:val="22"/>
        </w:rPr>
        <w:t>8)</w:t>
      </w:r>
      <w:r w:rsidR="009F7281" w:rsidRPr="00825E2B">
        <w:rPr>
          <w:rFonts w:ascii="Calibri" w:hAnsi="Calibri" w:cs="Calibri"/>
          <w:b/>
          <w:bCs/>
          <w:color w:val="000000"/>
          <w:sz w:val="22"/>
          <w:szCs w:val="22"/>
        </w:rPr>
        <w:t xml:space="preserve"> Внести правки на</w:t>
      </w:r>
      <w:r w:rsidR="00BC6837" w:rsidRPr="00825E2B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 w:rsidR="00BC6837" w:rsidRPr="00825E2B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UA</w:t>
      </w:r>
      <w:r w:rsidR="00BC6837" w:rsidRPr="00825E2B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 w:rsidR="009F7281" w:rsidRPr="00825E2B">
        <w:rPr>
          <w:rFonts w:ascii="Calibri" w:hAnsi="Calibri" w:cs="Calibri"/>
          <w:b/>
          <w:bCs/>
          <w:color w:val="000000"/>
          <w:sz w:val="22"/>
          <w:szCs w:val="22"/>
        </w:rPr>
        <w:t>версию сайта</w:t>
      </w:r>
      <w:r w:rsidR="00825E2B" w:rsidRPr="00825E2B">
        <w:rPr>
          <w:rFonts w:ascii="Calibri" w:hAnsi="Calibri" w:cs="Calibri"/>
          <w:b/>
          <w:bCs/>
          <w:color w:val="000000"/>
          <w:sz w:val="22"/>
          <w:szCs w:val="22"/>
        </w:rPr>
        <w:t xml:space="preserve">. </w:t>
      </w:r>
    </w:p>
    <w:p w14:paraId="01BCD733" w14:textId="63149912" w:rsidR="009F7281" w:rsidRDefault="009F7281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8.1) Удалить с главной страницы </w:t>
      </w:r>
      <w:r w:rsidR="00770B71">
        <w:rPr>
          <w:rFonts w:ascii="Calibri" w:hAnsi="Calibri" w:cs="Calibri"/>
          <w:color w:val="000000"/>
          <w:sz w:val="22"/>
          <w:szCs w:val="22"/>
        </w:rPr>
        <w:t>секцию</w:t>
      </w:r>
      <w:r>
        <w:rPr>
          <w:rFonts w:ascii="Calibri" w:hAnsi="Calibri" w:cs="Calibri"/>
          <w:color w:val="000000"/>
          <w:sz w:val="22"/>
          <w:szCs w:val="22"/>
        </w:rPr>
        <w:t xml:space="preserve"> «Советы экспертов»</w:t>
      </w:r>
    </w:p>
    <w:p w14:paraId="75521BF8" w14:textId="71055AA1" w:rsidR="009F7281" w:rsidRPr="009F7281" w:rsidRDefault="00825E2B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572C400" wp14:editId="405BABB6">
            <wp:extent cx="5362575" cy="256635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5954" cy="256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58F2" w14:textId="39FF7200" w:rsidR="009F7281" w:rsidRDefault="00825E2B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8.2) Удалить 5 разделов «Советы экспертов»:</w:t>
      </w:r>
    </w:p>
    <w:p w14:paraId="17C533BC" w14:textId="0667166D" w:rsidR="00825E2B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32" w:history="1">
        <w:r w:rsidR="00825E2B" w:rsidRPr="009E0A9F">
          <w:rPr>
            <w:rStyle w:val="a9"/>
            <w:rFonts w:ascii="Calibri" w:hAnsi="Calibri" w:cs="Calibri"/>
            <w:sz w:val="22"/>
            <w:szCs w:val="22"/>
          </w:rPr>
          <w:t>https://comet.net/ua/expert_advice/index.html</w:t>
        </w:r>
      </w:hyperlink>
      <w:r w:rsidR="00825E2B">
        <w:rPr>
          <w:rFonts w:ascii="Calibri" w:hAnsi="Calibri" w:cs="Calibri"/>
          <w:color w:val="000000"/>
          <w:sz w:val="22"/>
          <w:szCs w:val="22"/>
        </w:rPr>
        <w:t xml:space="preserve"> </w:t>
      </w:r>
    </w:p>
    <w:p w14:paraId="3BD40161" w14:textId="4FB7D479" w:rsidR="00825E2B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33" w:history="1">
        <w:r w:rsidR="00825E2B" w:rsidRPr="009E0A9F">
          <w:rPr>
            <w:rStyle w:val="a9"/>
            <w:rFonts w:ascii="Calibri" w:hAnsi="Calibri" w:cs="Calibri"/>
            <w:sz w:val="22"/>
            <w:szCs w:val="22"/>
          </w:rPr>
          <w:t>https://comet.net/ua/expert_advice/sink.html</w:t>
        </w:r>
      </w:hyperlink>
    </w:p>
    <w:p w14:paraId="196698B5" w14:textId="53CFB39C" w:rsidR="00825E2B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34" w:history="1">
        <w:r w:rsidR="00825E2B" w:rsidRPr="009E0A9F">
          <w:rPr>
            <w:rStyle w:val="a9"/>
            <w:rFonts w:ascii="Calibri" w:hAnsi="Calibri" w:cs="Calibri"/>
            <w:sz w:val="22"/>
            <w:szCs w:val="22"/>
          </w:rPr>
          <w:t>https://comet.net/ua/expert_advice/toilet_rust.html</w:t>
        </w:r>
      </w:hyperlink>
    </w:p>
    <w:p w14:paraId="1F9DFDF8" w14:textId="10DAA792" w:rsidR="00825E2B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35" w:history="1">
        <w:r w:rsidR="00825E2B" w:rsidRPr="009E0A9F">
          <w:rPr>
            <w:rStyle w:val="a9"/>
            <w:rFonts w:ascii="Calibri" w:hAnsi="Calibri" w:cs="Calibri"/>
            <w:sz w:val="22"/>
            <w:szCs w:val="22"/>
          </w:rPr>
          <w:t>https://comet.net/ua/expert_advice/oven.html</w:t>
        </w:r>
      </w:hyperlink>
    </w:p>
    <w:p w14:paraId="6AF61E3C" w14:textId="1A756BEB" w:rsidR="00825E2B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36" w:history="1">
        <w:r w:rsidR="00825E2B" w:rsidRPr="009E0A9F">
          <w:rPr>
            <w:rStyle w:val="a9"/>
            <w:rFonts w:ascii="Calibri" w:hAnsi="Calibri" w:cs="Calibri"/>
            <w:sz w:val="22"/>
            <w:szCs w:val="22"/>
          </w:rPr>
          <w:t>https://comet.net/ua/expert_advice/kitchen_stove.html</w:t>
        </w:r>
      </w:hyperlink>
    </w:p>
    <w:p w14:paraId="095CB342" w14:textId="4455ADBD" w:rsidR="00A75F30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37" w:history="1">
        <w:r w:rsidR="00825E2B" w:rsidRPr="009E0A9F">
          <w:rPr>
            <w:rStyle w:val="a9"/>
            <w:rFonts w:ascii="Calibri" w:hAnsi="Calibri" w:cs="Calibri"/>
            <w:sz w:val="22"/>
            <w:szCs w:val="22"/>
          </w:rPr>
          <w:t>https://comet.net/ua/expert_advice/cooker_hood.html</w:t>
        </w:r>
      </w:hyperlink>
    </w:p>
    <w:p w14:paraId="4CB98668" w14:textId="4CF6C6D6" w:rsidR="00825E2B" w:rsidRDefault="00825E2B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3236D084" w14:textId="5F0580D7" w:rsidR="00825E2B" w:rsidRDefault="00825E2B" w:rsidP="00460A06">
      <w:pPr>
        <w:rPr>
          <w:rFonts w:ascii="Calibri" w:hAnsi="Calibri" w:cs="Calibri"/>
          <w:color w:val="000000"/>
          <w:sz w:val="22"/>
          <w:szCs w:val="22"/>
        </w:rPr>
      </w:pPr>
      <w:commentRangeStart w:id="79"/>
      <w:r>
        <w:rPr>
          <w:rFonts w:ascii="Calibri" w:hAnsi="Calibri" w:cs="Calibri"/>
          <w:color w:val="000000"/>
          <w:sz w:val="22"/>
          <w:szCs w:val="22"/>
        </w:rPr>
        <w:t>8.3) Удалить из раздела «Где использовать</w:t>
      </w:r>
      <w:r w:rsidR="00A75F30">
        <w:rPr>
          <w:rFonts w:ascii="Calibri" w:hAnsi="Calibri" w:cs="Calibri"/>
          <w:color w:val="000000"/>
          <w:sz w:val="22"/>
          <w:szCs w:val="22"/>
        </w:rPr>
        <w:t xml:space="preserve"> – Кухня» </w:t>
      </w:r>
      <w:r w:rsidR="00770B71">
        <w:rPr>
          <w:rFonts w:ascii="Calibri" w:hAnsi="Calibri" w:cs="Calibri"/>
          <w:color w:val="000000"/>
          <w:sz w:val="22"/>
          <w:szCs w:val="22"/>
        </w:rPr>
        <w:t>секцию</w:t>
      </w:r>
      <w:r w:rsidR="00A75F30">
        <w:rPr>
          <w:rFonts w:ascii="Calibri" w:hAnsi="Calibri" w:cs="Calibri"/>
          <w:color w:val="000000"/>
          <w:sz w:val="22"/>
          <w:szCs w:val="22"/>
        </w:rPr>
        <w:t xml:space="preserve"> «Советы экспертов»</w:t>
      </w:r>
      <w:commentRangeEnd w:id="79"/>
      <w:r w:rsidR="0047769F">
        <w:rPr>
          <w:rStyle w:val="a4"/>
        </w:rPr>
        <w:commentReference w:id="79"/>
      </w:r>
    </w:p>
    <w:p w14:paraId="7A7726D6" w14:textId="1FF8FE5E" w:rsidR="00A75F30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38" w:history="1"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https://comet.net/ua/expert_advice/kit</w:t>
        </w:r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c</w:t>
        </w:r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hen.html</w:t>
        </w:r>
      </w:hyperlink>
      <w:r w:rsidR="00A75F30">
        <w:rPr>
          <w:rFonts w:ascii="Calibri" w:hAnsi="Calibri" w:cs="Calibri"/>
          <w:color w:val="000000"/>
          <w:sz w:val="22"/>
          <w:szCs w:val="22"/>
        </w:rPr>
        <w:t xml:space="preserve"> </w:t>
      </w:r>
    </w:p>
    <w:p w14:paraId="2E432248" w14:textId="553E8601" w:rsidR="00A75F30" w:rsidRDefault="00A75F30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95D9E4A" wp14:editId="21E6D7F0">
            <wp:extent cx="5143500" cy="183197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458" cy="183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7AA5" w14:textId="01D44465" w:rsidR="00A75F30" w:rsidRDefault="00A75F30" w:rsidP="00A75F30">
      <w:pPr>
        <w:rPr>
          <w:rFonts w:ascii="Calibri" w:hAnsi="Calibri" w:cs="Calibri"/>
          <w:color w:val="000000"/>
          <w:sz w:val="22"/>
          <w:szCs w:val="22"/>
        </w:rPr>
      </w:pPr>
      <w:commentRangeStart w:id="80"/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8.4) Удалить из раздела «Где использовать – Туалет» </w:t>
      </w:r>
      <w:r w:rsidR="00770B71">
        <w:rPr>
          <w:rFonts w:ascii="Calibri" w:hAnsi="Calibri" w:cs="Calibri"/>
          <w:color w:val="000000"/>
          <w:sz w:val="22"/>
          <w:szCs w:val="22"/>
        </w:rPr>
        <w:t>секцию</w:t>
      </w:r>
      <w:r>
        <w:rPr>
          <w:rFonts w:ascii="Calibri" w:hAnsi="Calibri" w:cs="Calibri"/>
          <w:color w:val="000000"/>
          <w:sz w:val="22"/>
          <w:szCs w:val="22"/>
        </w:rPr>
        <w:t xml:space="preserve"> «Советы экспертов»</w:t>
      </w:r>
      <w:commentRangeEnd w:id="80"/>
      <w:r w:rsidR="0047769F">
        <w:rPr>
          <w:rStyle w:val="a4"/>
        </w:rPr>
        <w:commentReference w:id="80"/>
      </w:r>
    </w:p>
    <w:p w14:paraId="5AA7AC2E" w14:textId="2B10C0D5" w:rsidR="00A75F30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40" w:history="1"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https://comet.net/ua/expert_advice/toilet.html</w:t>
        </w:r>
      </w:hyperlink>
      <w:r w:rsidR="00A75F30">
        <w:rPr>
          <w:rFonts w:ascii="Calibri" w:hAnsi="Calibri" w:cs="Calibri"/>
          <w:color w:val="000000"/>
          <w:sz w:val="22"/>
          <w:szCs w:val="22"/>
        </w:rPr>
        <w:t xml:space="preserve"> </w:t>
      </w:r>
    </w:p>
    <w:p w14:paraId="7F0F41B3" w14:textId="142456BB" w:rsidR="009F7281" w:rsidRDefault="00A75F30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11FFF5A" wp14:editId="7031B7AE">
            <wp:extent cx="5940425" cy="2458085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D9B2" w14:textId="395AF6EA" w:rsidR="009F7281" w:rsidRDefault="00A75F30" w:rsidP="00460A06">
      <w:pPr>
        <w:rPr>
          <w:rFonts w:ascii="Calibri" w:hAnsi="Calibri" w:cs="Calibri"/>
          <w:color w:val="000000"/>
          <w:sz w:val="22"/>
          <w:szCs w:val="22"/>
        </w:rPr>
      </w:pPr>
      <w:commentRangeStart w:id="81"/>
      <w:commentRangeStart w:id="82"/>
      <w:r>
        <w:rPr>
          <w:rFonts w:ascii="Calibri" w:hAnsi="Calibri" w:cs="Calibri"/>
          <w:color w:val="000000"/>
          <w:sz w:val="22"/>
          <w:szCs w:val="22"/>
        </w:rPr>
        <w:t xml:space="preserve">8.5) Удалить страницы с продуктом (кроме порошков): </w:t>
      </w:r>
      <w:commentRangeEnd w:id="81"/>
      <w:r w:rsidR="00F77793">
        <w:rPr>
          <w:rStyle w:val="a4"/>
        </w:rPr>
        <w:commentReference w:id="81"/>
      </w:r>
      <w:commentRangeEnd w:id="82"/>
      <w:r w:rsidR="0047769F">
        <w:rPr>
          <w:rStyle w:val="a4"/>
        </w:rPr>
        <w:commentReference w:id="82"/>
      </w:r>
    </w:p>
    <w:p w14:paraId="2F26035C" w14:textId="256AB584" w:rsidR="00A75F30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42" w:history="1"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https://comet.net/ua/products/universal_gel_comet.html</w:t>
        </w:r>
      </w:hyperlink>
    </w:p>
    <w:p w14:paraId="5603780D" w14:textId="4DDEB630" w:rsidR="00A75F30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43" w:history="1"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https://comet.net/ua/products/toilet_gel_comet.html</w:t>
        </w:r>
      </w:hyperlink>
    </w:p>
    <w:p w14:paraId="5E9634ED" w14:textId="68E2E43F" w:rsidR="00A75F30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44" w:history="1"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https://comet.net/ua/products/scour_comet.html</w:t>
        </w:r>
      </w:hyperlink>
    </w:p>
    <w:p w14:paraId="6678C6C3" w14:textId="41C5AA0B" w:rsidR="00A75F30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45" w:history="1"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https://comet.net/ua/products/bathroom_gel_comet.html</w:t>
        </w:r>
      </w:hyperlink>
    </w:p>
    <w:p w14:paraId="793D2FCA" w14:textId="1E7B2DD0" w:rsidR="00A75F30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46" w:history="1"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https://comet.net/ua/products/bathroom_spray_comet.html</w:t>
        </w:r>
      </w:hyperlink>
    </w:p>
    <w:p w14:paraId="53466458" w14:textId="3AB3686D" w:rsidR="00A75F30" w:rsidRDefault="00361821" w:rsidP="00460A06">
      <w:pPr>
        <w:rPr>
          <w:rFonts w:ascii="Calibri" w:hAnsi="Calibri" w:cs="Calibri"/>
          <w:color w:val="000000"/>
          <w:sz w:val="22"/>
          <w:szCs w:val="22"/>
        </w:rPr>
      </w:pPr>
      <w:hyperlink r:id="rId47" w:history="1">
        <w:r w:rsidR="00A75F30" w:rsidRPr="009E0A9F">
          <w:rPr>
            <w:rStyle w:val="a9"/>
            <w:rFonts w:ascii="Calibri" w:hAnsi="Calibri" w:cs="Calibri"/>
            <w:sz w:val="22"/>
            <w:szCs w:val="22"/>
          </w:rPr>
          <w:t>https://comet.net/ua/products/toilet_block.html</w:t>
        </w:r>
      </w:hyperlink>
    </w:p>
    <w:p w14:paraId="14F5373C" w14:textId="0076F71F" w:rsidR="00A75F30" w:rsidRDefault="00A75F30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56AAC9DB" w14:textId="56938B36" w:rsidR="00F77793" w:rsidRDefault="00A75F30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8.6) На главной странице </w:t>
      </w:r>
      <w:r w:rsidR="00770B71">
        <w:rPr>
          <w:rFonts w:ascii="Calibri" w:hAnsi="Calibri" w:cs="Calibri"/>
          <w:color w:val="000000"/>
          <w:sz w:val="22"/>
          <w:szCs w:val="22"/>
        </w:rPr>
        <w:t xml:space="preserve">в </w:t>
      </w:r>
      <w:proofErr w:type="gramStart"/>
      <w:r w:rsidR="00770B71">
        <w:rPr>
          <w:rFonts w:ascii="Calibri" w:hAnsi="Calibri" w:cs="Calibri"/>
          <w:color w:val="000000"/>
          <w:sz w:val="22"/>
          <w:szCs w:val="22"/>
        </w:rPr>
        <w:t>продуктовом</w:t>
      </w:r>
      <w:proofErr w:type="gramEnd"/>
      <w:r w:rsidR="00770B71">
        <w:rPr>
          <w:rFonts w:ascii="Calibri" w:hAnsi="Calibri" w:cs="Calibri"/>
          <w:color w:val="000000"/>
          <w:sz w:val="22"/>
          <w:szCs w:val="22"/>
        </w:rPr>
        <w:t xml:space="preserve"> слайдере </w:t>
      </w:r>
      <w:r>
        <w:rPr>
          <w:rFonts w:ascii="Calibri" w:hAnsi="Calibri" w:cs="Calibri"/>
          <w:color w:val="000000"/>
          <w:sz w:val="22"/>
          <w:szCs w:val="22"/>
        </w:rPr>
        <w:t>удалить все продукты, кроме порошко</w:t>
      </w:r>
      <w:r w:rsidR="00770B71">
        <w:rPr>
          <w:rFonts w:ascii="Calibri" w:hAnsi="Calibri" w:cs="Calibri"/>
          <w:color w:val="000000"/>
          <w:sz w:val="22"/>
          <w:szCs w:val="22"/>
        </w:rPr>
        <w:t>в</w:t>
      </w:r>
      <w:r>
        <w:rPr>
          <w:rFonts w:ascii="Calibri" w:hAnsi="Calibri" w:cs="Calibri"/>
          <w:color w:val="000000"/>
          <w:sz w:val="22"/>
          <w:szCs w:val="22"/>
        </w:rPr>
        <w:t>:</w:t>
      </w:r>
    </w:p>
    <w:p w14:paraId="26A0B079" w14:textId="07D19F13" w:rsidR="00A75F30" w:rsidRDefault="00A75F30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1C261D5" wp14:editId="610A2D8D">
            <wp:extent cx="5940425" cy="21742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3F32" w14:textId="24BAE09F" w:rsidR="00F77793" w:rsidRDefault="00F77793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A3FD23D" wp14:editId="123F62B8">
            <wp:extent cx="5940425" cy="24580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FAF2" w14:textId="3F93B0E5" w:rsidR="00F77793" w:rsidRDefault="00F77793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E25A337" wp14:editId="1B163FA1">
            <wp:extent cx="5940425" cy="21920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DE1" w14:textId="1BD53135" w:rsidR="00F77793" w:rsidRDefault="00F77793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CCD795F" wp14:editId="4DC63501">
            <wp:extent cx="5940425" cy="255333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DD5" w14:textId="77777777" w:rsidR="009F7281" w:rsidRDefault="009F7281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7ED63DC2" w14:textId="3B071D75" w:rsidR="00460A06" w:rsidRDefault="00460A06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7D2F0A62" w14:textId="6B6503FB" w:rsidR="00460A06" w:rsidRPr="00F77793" w:rsidDel="00552422" w:rsidRDefault="00000715" w:rsidP="00000715">
      <w:pPr>
        <w:rPr>
          <w:del w:id="83" w:author="user9" w:date="2021-12-03T18:48:00Z"/>
          <w:rFonts w:ascii="Calibri" w:hAnsi="Calibri" w:cs="Calibri"/>
          <w:b/>
          <w:bCs/>
          <w:color w:val="000000"/>
          <w:sz w:val="22"/>
          <w:szCs w:val="22"/>
        </w:rPr>
      </w:pPr>
      <w:del w:id="84" w:author="user9" w:date="2021-12-03T18:48:00Z">
        <w:r w:rsidRPr="00F77793" w:rsidDel="00552422">
          <w:rPr>
            <w:rFonts w:ascii="Calibri" w:hAnsi="Calibri" w:cs="Calibri"/>
            <w:b/>
            <w:bCs/>
            <w:color w:val="000000"/>
            <w:sz w:val="22"/>
            <w:szCs w:val="22"/>
          </w:rPr>
          <w:delText>9)</w:delText>
        </w:r>
        <w:r w:rsidR="00460A06" w:rsidRPr="00F77793" w:rsidDel="00552422">
          <w:rPr>
            <w:rFonts w:ascii="Calibri" w:hAnsi="Calibri" w:cs="Calibri"/>
            <w:b/>
            <w:bCs/>
            <w:color w:val="000000"/>
            <w:sz w:val="22"/>
            <w:szCs w:val="22"/>
          </w:rPr>
          <w:delText xml:space="preserve"> Интерактивный quiz-тест "Какой Comet вам подойдет"</w:delText>
        </w:r>
        <w:r w:rsidRPr="00F77793" w:rsidDel="00552422">
          <w:rPr>
            <w:rFonts w:ascii="Calibri" w:hAnsi="Calibri" w:cs="Calibri"/>
            <w:b/>
            <w:bCs/>
            <w:color w:val="000000"/>
            <w:sz w:val="22"/>
            <w:szCs w:val="22"/>
          </w:rPr>
          <w:delText xml:space="preserve"> – серия поп-апов с</w:delText>
        </w:r>
        <w:r w:rsidR="00F77793" w:rsidRPr="00F77793" w:rsidDel="00552422">
          <w:rPr>
            <w:rFonts w:ascii="Calibri" w:hAnsi="Calibri" w:cs="Calibri"/>
            <w:b/>
            <w:bCs/>
            <w:color w:val="000000"/>
            <w:sz w:val="22"/>
            <w:szCs w:val="22"/>
          </w:rPr>
          <w:delText xml:space="preserve"> 5-7</w:delText>
        </w:r>
        <w:r w:rsidRPr="00F77793" w:rsidDel="00552422">
          <w:rPr>
            <w:rFonts w:ascii="Calibri" w:hAnsi="Calibri" w:cs="Calibri"/>
            <w:b/>
            <w:bCs/>
            <w:color w:val="000000"/>
            <w:sz w:val="22"/>
            <w:szCs w:val="22"/>
          </w:rPr>
          <w:delText xml:space="preserve"> вопросами. В результате посетитель сайта получает подходящий продукт (древо будет предоставлено). </w:delText>
        </w:r>
        <w:r w:rsidR="00460A06" w:rsidRPr="00F77793" w:rsidDel="00552422">
          <w:rPr>
            <w:rFonts w:ascii="Calibri" w:hAnsi="Calibri" w:cs="Calibri"/>
            <w:b/>
            <w:bCs/>
            <w:color w:val="000000"/>
            <w:sz w:val="22"/>
            <w:szCs w:val="22"/>
          </w:rPr>
          <w:delText xml:space="preserve"> </w:delText>
        </w:r>
      </w:del>
    </w:p>
    <w:p w14:paraId="5E05B93F" w14:textId="77777777" w:rsidR="00000715" w:rsidRDefault="00000715" w:rsidP="00000715"/>
    <w:p w14:paraId="5489E5A1" w14:textId="2E337922" w:rsidR="00460A06" w:rsidRPr="00770B71" w:rsidRDefault="00000715" w:rsidP="00000715">
      <w:pPr>
        <w:rPr>
          <w:b/>
          <w:bCs/>
        </w:rPr>
      </w:pPr>
      <w:r w:rsidRPr="00770B71">
        <w:rPr>
          <w:rFonts w:ascii="Calibri" w:hAnsi="Calibri" w:cs="Calibri"/>
          <w:b/>
          <w:bCs/>
          <w:color w:val="000000"/>
          <w:sz w:val="22"/>
          <w:szCs w:val="22"/>
        </w:rPr>
        <w:t>10)</w:t>
      </w:r>
      <w:r w:rsidR="00460A06" w:rsidRPr="00770B71">
        <w:rPr>
          <w:rFonts w:ascii="Calibri" w:hAnsi="Calibri" w:cs="Calibri"/>
          <w:b/>
          <w:bCs/>
          <w:color w:val="000000"/>
          <w:sz w:val="22"/>
          <w:szCs w:val="22"/>
        </w:rPr>
        <w:t xml:space="preserve"> Сделать шрифт </w:t>
      </w:r>
      <w:r w:rsidRPr="00770B71">
        <w:rPr>
          <w:rFonts w:ascii="Calibri" w:hAnsi="Calibri" w:cs="Calibri"/>
          <w:b/>
          <w:bCs/>
          <w:color w:val="000000"/>
          <w:sz w:val="22"/>
          <w:szCs w:val="22"/>
        </w:rPr>
        <w:t xml:space="preserve">на 4-6 </w:t>
      </w:r>
      <w:proofErr w:type="spellStart"/>
      <w:r w:rsidRPr="00770B71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pt</w:t>
      </w:r>
      <w:proofErr w:type="spellEnd"/>
      <w:r w:rsidRPr="00770B71">
        <w:rPr>
          <w:rFonts w:ascii="Calibri" w:hAnsi="Calibri" w:cs="Calibri"/>
          <w:b/>
          <w:bCs/>
          <w:color w:val="000000"/>
          <w:sz w:val="22"/>
          <w:szCs w:val="22"/>
        </w:rPr>
        <w:t xml:space="preserve">. </w:t>
      </w:r>
      <w:r w:rsidR="00460A06" w:rsidRPr="00770B71">
        <w:rPr>
          <w:rFonts w:ascii="Calibri" w:hAnsi="Calibri" w:cs="Calibri"/>
          <w:b/>
          <w:bCs/>
          <w:color w:val="000000"/>
          <w:sz w:val="22"/>
          <w:szCs w:val="22"/>
        </w:rPr>
        <w:t>на панелях больше</w:t>
      </w:r>
      <w:r w:rsidRPr="00770B71">
        <w:rPr>
          <w:rFonts w:ascii="Calibri" w:hAnsi="Calibri" w:cs="Calibri"/>
          <w:b/>
          <w:bCs/>
          <w:color w:val="000000"/>
          <w:sz w:val="22"/>
          <w:szCs w:val="22"/>
        </w:rPr>
        <w:t xml:space="preserve"> (</w:t>
      </w:r>
      <w:proofErr w:type="spellStart"/>
      <w:r w:rsidRPr="00770B71">
        <w:rPr>
          <w:rFonts w:ascii="Calibri" w:hAnsi="Calibri" w:cs="Calibri"/>
          <w:b/>
          <w:bCs/>
          <w:color w:val="000000"/>
          <w:sz w:val="22"/>
          <w:szCs w:val="22"/>
        </w:rPr>
        <w:t>саб</w:t>
      </w:r>
      <w:proofErr w:type="spellEnd"/>
      <w:r w:rsidRPr="00770B71">
        <w:rPr>
          <w:rFonts w:ascii="Calibri" w:hAnsi="Calibri" w:cs="Calibri"/>
          <w:b/>
          <w:bCs/>
          <w:color w:val="000000"/>
          <w:sz w:val="22"/>
          <w:szCs w:val="22"/>
        </w:rPr>
        <w:t xml:space="preserve"> и </w:t>
      </w:r>
      <w:proofErr w:type="spellStart"/>
      <w:r w:rsidRPr="00770B71">
        <w:rPr>
          <w:rFonts w:ascii="Calibri" w:hAnsi="Calibri" w:cs="Calibri"/>
          <w:b/>
          <w:bCs/>
          <w:color w:val="000000"/>
          <w:sz w:val="22"/>
          <w:szCs w:val="22"/>
        </w:rPr>
        <w:t>хэд</w:t>
      </w:r>
      <w:proofErr w:type="spellEnd"/>
      <w:r w:rsidRPr="00770B71">
        <w:rPr>
          <w:rFonts w:ascii="Calibri" w:hAnsi="Calibri" w:cs="Calibri"/>
          <w:b/>
          <w:bCs/>
          <w:color w:val="000000"/>
          <w:sz w:val="22"/>
          <w:szCs w:val="22"/>
        </w:rPr>
        <w:t>).</w:t>
      </w:r>
      <w:r w:rsidR="00460A06" w:rsidRPr="00770B71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</w:p>
    <w:p w14:paraId="493B3225" w14:textId="12C48A69" w:rsidR="00460A06" w:rsidRDefault="00460A06" w:rsidP="00460A06">
      <w:pPr>
        <w:rPr>
          <w:lang w:val="en-US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6354F2C2" wp14:editId="460A434C">
            <wp:extent cx="4543425" cy="19335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r:link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B3A38" w14:textId="77777777" w:rsidR="00DB2D90" w:rsidRDefault="00DB2D90" w:rsidP="00182DE6">
      <w:pPr>
        <w:rPr>
          <w:rFonts w:ascii="Calibri" w:hAnsi="Calibri" w:cs="Calibri"/>
          <w:color w:val="000000"/>
          <w:sz w:val="22"/>
          <w:szCs w:val="22"/>
        </w:rPr>
      </w:pPr>
    </w:p>
    <w:p w14:paraId="0D2D9062" w14:textId="7E42701C" w:rsidR="006D3D04" w:rsidRPr="00DB2D90" w:rsidRDefault="00000715" w:rsidP="00182DE6">
      <w:pPr>
        <w:rPr>
          <w:rFonts w:ascii="Calibri" w:hAnsi="Calibri" w:cs="Calibri"/>
          <w:b/>
          <w:bCs/>
          <w:color w:val="000000"/>
          <w:sz w:val="22"/>
          <w:szCs w:val="22"/>
        </w:rPr>
      </w:pPr>
      <w:r w:rsidRPr="00DB2D90">
        <w:rPr>
          <w:rFonts w:ascii="Calibri" w:hAnsi="Calibri" w:cs="Calibri"/>
          <w:b/>
          <w:bCs/>
          <w:color w:val="000000"/>
          <w:sz w:val="22"/>
          <w:szCs w:val="22"/>
        </w:rPr>
        <w:t>11)</w:t>
      </w:r>
      <w:r w:rsidR="00460A06" w:rsidRPr="00DB2D90">
        <w:rPr>
          <w:rFonts w:ascii="Calibri" w:hAnsi="Calibri" w:cs="Calibri"/>
          <w:b/>
          <w:bCs/>
          <w:color w:val="000000"/>
          <w:sz w:val="22"/>
          <w:szCs w:val="22"/>
        </w:rPr>
        <w:t xml:space="preserve"> Добавить </w:t>
      </w:r>
      <w:r w:rsidR="00770B71" w:rsidRPr="00DB2D90">
        <w:rPr>
          <w:rFonts w:ascii="Calibri" w:hAnsi="Calibri" w:cs="Calibri"/>
          <w:b/>
          <w:bCs/>
          <w:color w:val="000000"/>
          <w:sz w:val="22"/>
          <w:szCs w:val="22"/>
        </w:rPr>
        <w:t>нов</w:t>
      </w:r>
      <w:r w:rsidR="009C0E8B">
        <w:rPr>
          <w:rFonts w:ascii="Calibri" w:hAnsi="Calibri" w:cs="Calibri"/>
          <w:b/>
          <w:bCs/>
          <w:color w:val="000000"/>
          <w:sz w:val="22"/>
          <w:szCs w:val="22"/>
        </w:rPr>
        <w:t xml:space="preserve">ую секцию </w:t>
      </w:r>
      <w:r w:rsidR="009C0E8B" w:rsidRPr="00DB2D90">
        <w:rPr>
          <w:rFonts w:ascii="Calibri" w:hAnsi="Calibri" w:cs="Calibri"/>
          <w:b/>
          <w:bCs/>
          <w:color w:val="000000"/>
          <w:sz w:val="22"/>
          <w:szCs w:val="22"/>
        </w:rPr>
        <w:t>«Где купить»</w:t>
      </w:r>
      <w:r w:rsidR="009C0E8B">
        <w:rPr>
          <w:rFonts w:ascii="Calibri" w:hAnsi="Calibri" w:cs="Calibri"/>
          <w:b/>
          <w:bCs/>
          <w:color w:val="000000"/>
          <w:sz w:val="22"/>
          <w:szCs w:val="22"/>
        </w:rPr>
        <w:t xml:space="preserve"> на главной странице </w:t>
      </w:r>
      <w:r w:rsidR="006D3D04" w:rsidRPr="00DB2D90">
        <w:rPr>
          <w:rFonts w:ascii="Calibri" w:hAnsi="Calibri" w:cs="Calibri"/>
          <w:b/>
          <w:bCs/>
          <w:color w:val="000000"/>
          <w:sz w:val="22"/>
          <w:szCs w:val="22"/>
        </w:rPr>
        <w:t xml:space="preserve">в </w:t>
      </w:r>
      <w:r w:rsidR="006D3D04" w:rsidRPr="00DB2D90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RUS</w:t>
      </w:r>
      <w:r w:rsidR="006D3D04" w:rsidRPr="00DB2D90">
        <w:rPr>
          <w:rFonts w:ascii="Calibri" w:hAnsi="Calibri" w:cs="Calibri"/>
          <w:b/>
          <w:bCs/>
          <w:color w:val="000000"/>
          <w:sz w:val="22"/>
          <w:szCs w:val="22"/>
        </w:rPr>
        <w:t xml:space="preserve"> версию сайта </w:t>
      </w:r>
    </w:p>
    <w:p w14:paraId="3DDC8065" w14:textId="19C538D7" w:rsidR="009C0E8B" w:rsidRPr="009C0E8B" w:rsidRDefault="006D3D04" w:rsidP="00182DE6">
      <w:pPr>
        <w:rPr>
          <w:rFonts w:ascii="Calibri" w:hAnsi="Calibri" w:cs="Calibri"/>
          <w:color w:val="000000"/>
          <w:sz w:val="22"/>
          <w:szCs w:val="22"/>
        </w:rPr>
      </w:pPr>
      <w:commentRangeStart w:id="85"/>
      <w:r>
        <w:rPr>
          <w:rFonts w:ascii="Calibri" w:hAnsi="Calibri" w:cs="Calibri"/>
          <w:color w:val="000000"/>
          <w:sz w:val="22"/>
          <w:szCs w:val="22"/>
        </w:rPr>
        <w:t xml:space="preserve">11.1) </w:t>
      </w:r>
      <w:r w:rsidR="009C0E8B">
        <w:rPr>
          <w:rFonts w:ascii="Calibri" w:hAnsi="Calibri" w:cs="Calibri"/>
          <w:color w:val="000000"/>
          <w:sz w:val="22"/>
          <w:szCs w:val="22"/>
        </w:rPr>
        <w:t xml:space="preserve">Добавить новую секцию «Где купить» на главной странице после секции «Советы экспертов» с иконками </w:t>
      </w:r>
      <w:r w:rsidR="009C0E8B">
        <w:rPr>
          <w:rFonts w:ascii="Calibri" w:hAnsi="Calibri" w:cs="Calibri"/>
          <w:color w:val="000000"/>
          <w:sz w:val="22"/>
          <w:szCs w:val="22"/>
          <w:lang w:val="en-US"/>
        </w:rPr>
        <w:t>e</w:t>
      </w:r>
      <w:r w:rsidR="009C0E8B" w:rsidRPr="009C0E8B">
        <w:rPr>
          <w:rFonts w:ascii="Calibri" w:hAnsi="Calibri" w:cs="Calibri"/>
          <w:color w:val="000000"/>
          <w:sz w:val="22"/>
          <w:szCs w:val="22"/>
        </w:rPr>
        <w:t>-</w:t>
      </w:r>
      <w:r w:rsidR="009C0E8B">
        <w:rPr>
          <w:rFonts w:ascii="Calibri" w:hAnsi="Calibri" w:cs="Calibri"/>
          <w:color w:val="000000"/>
          <w:sz w:val="22"/>
          <w:szCs w:val="22"/>
          <w:lang w:val="en-US"/>
        </w:rPr>
        <w:t>com</w:t>
      </w:r>
      <w:r w:rsidR="009C0E8B" w:rsidRPr="009C0E8B"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9C0E8B">
        <w:rPr>
          <w:rFonts w:ascii="Calibri" w:hAnsi="Calibri" w:cs="Calibri"/>
          <w:color w:val="000000"/>
          <w:sz w:val="22"/>
          <w:szCs w:val="22"/>
        </w:rPr>
        <w:t>магазинов;</w:t>
      </w:r>
      <w:commentRangeEnd w:id="85"/>
      <w:r w:rsidR="0047769F">
        <w:rPr>
          <w:rStyle w:val="a4"/>
        </w:rPr>
        <w:commentReference w:id="85"/>
      </w:r>
    </w:p>
    <w:p w14:paraId="07BE08DC" w14:textId="547E665D" w:rsidR="00460A06" w:rsidRDefault="009C0E8B" w:rsidP="00182DE6">
      <w:commentRangeStart w:id="86"/>
      <w:r>
        <w:rPr>
          <w:rFonts w:ascii="Calibri" w:hAnsi="Calibri" w:cs="Calibri"/>
          <w:color w:val="000000"/>
          <w:sz w:val="22"/>
          <w:szCs w:val="22"/>
        </w:rPr>
        <w:t xml:space="preserve">11.2) </w:t>
      </w:r>
      <w:r w:rsidR="006D3D04">
        <w:rPr>
          <w:rFonts w:ascii="Calibri" w:hAnsi="Calibri" w:cs="Calibri"/>
          <w:color w:val="000000"/>
          <w:sz w:val="22"/>
          <w:szCs w:val="22"/>
        </w:rPr>
        <w:t xml:space="preserve">Добавить </w:t>
      </w:r>
      <w:r w:rsidR="00770B71">
        <w:rPr>
          <w:rFonts w:ascii="Calibri" w:hAnsi="Calibri" w:cs="Calibri"/>
          <w:color w:val="000000"/>
          <w:sz w:val="22"/>
          <w:szCs w:val="22"/>
        </w:rPr>
        <w:t xml:space="preserve">в хедер кнопку «Где купить», </w:t>
      </w:r>
      <w:r w:rsidR="006D3D04">
        <w:rPr>
          <w:rFonts w:ascii="Calibri" w:hAnsi="Calibri" w:cs="Calibri"/>
          <w:color w:val="000000"/>
          <w:sz w:val="22"/>
          <w:szCs w:val="22"/>
        </w:rPr>
        <w:t xml:space="preserve">при нажатии на которую будет </w:t>
      </w:r>
      <w:r w:rsidR="007B19B5">
        <w:rPr>
          <w:rFonts w:ascii="Calibri" w:hAnsi="Calibri" w:cs="Calibri"/>
          <w:color w:val="000000"/>
          <w:sz w:val="22"/>
          <w:szCs w:val="22"/>
        </w:rPr>
        <w:t>прокрутка на новую секцию сайта</w:t>
      </w:r>
      <w:r>
        <w:rPr>
          <w:rFonts w:ascii="Calibri" w:hAnsi="Calibri" w:cs="Calibri"/>
          <w:color w:val="000000"/>
          <w:sz w:val="22"/>
          <w:szCs w:val="22"/>
        </w:rPr>
        <w:t xml:space="preserve"> «Где купить»;</w:t>
      </w:r>
      <w:commentRangeEnd w:id="86"/>
      <w:r w:rsidR="0047769F">
        <w:rPr>
          <w:rStyle w:val="a4"/>
        </w:rPr>
        <w:commentReference w:id="86"/>
      </w:r>
    </w:p>
    <w:p w14:paraId="462875E0" w14:textId="77BC4C31" w:rsidR="006D3D04" w:rsidRDefault="006D3D04" w:rsidP="00460A06">
      <w:pPr>
        <w:rPr>
          <w:rFonts w:ascii="Calibri" w:hAnsi="Calibri" w:cs="Calibri"/>
          <w:color w:val="000000"/>
          <w:sz w:val="22"/>
          <w:szCs w:val="22"/>
        </w:rPr>
      </w:pPr>
      <w:commentRangeStart w:id="87"/>
      <w:r w:rsidRPr="006D3D04">
        <w:rPr>
          <w:rFonts w:ascii="Calibri" w:hAnsi="Calibri" w:cs="Calibri"/>
          <w:color w:val="000000"/>
          <w:sz w:val="22"/>
          <w:szCs w:val="22"/>
        </w:rPr>
        <w:t>11</w:t>
      </w:r>
      <w:r>
        <w:rPr>
          <w:rFonts w:ascii="Calibri" w:hAnsi="Calibri" w:cs="Calibri"/>
          <w:color w:val="000000"/>
          <w:sz w:val="22"/>
          <w:szCs w:val="22"/>
        </w:rPr>
        <w:t>.2) Поста</w:t>
      </w:r>
      <w:r w:rsidR="007B19B5">
        <w:rPr>
          <w:rFonts w:ascii="Calibri" w:hAnsi="Calibri" w:cs="Calibri"/>
          <w:color w:val="000000"/>
          <w:sz w:val="22"/>
          <w:szCs w:val="22"/>
        </w:rPr>
        <w:t>в</w:t>
      </w:r>
      <w:r>
        <w:rPr>
          <w:rFonts w:ascii="Calibri" w:hAnsi="Calibri" w:cs="Calibri"/>
          <w:color w:val="000000"/>
          <w:sz w:val="22"/>
          <w:szCs w:val="22"/>
        </w:rPr>
        <w:t xml:space="preserve">ить </w:t>
      </w:r>
      <w:proofErr w:type="spellStart"/>
      <w:r>
        <w:rPr>
          <w:rFonts w:ascii="Calibri" w:hAnsi="Calibri" w:cs="Calibri"/>
          <w:color w:val="000000"/>
          <w:sz w:val="22"/>
          <w:szCs w:val="22"/>
          <w:lang w:val="en-US"/>
        </w:rPr>
        <w:t>utm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-метку на иконки с </w:t>
      </w:r>
      <w:r>
        <w:rPr>
          <w:rFonts w:ascii="Calibri" w:hAnsi="Calibri" w:cs="Calibri"/>
          <w:color w:val="000000"/>
          <w:sz w:val="22"/>
          <w:szCs w:val="22"/>
          <w:lang w:val="en-US"/>
        </w:rPr>
        <w:t>e</w:t>
      </w:r>
      <w:r w:rsidRPr="006D3D04">
        <w:rPr>
          <w:rFonts w:ascii="Calibri" w:hAnsi="Calibri" w:cs="Calibri"/>
          <w:color w:val="000000"/>
          <w:sz w:val="22"/>
          <w:szCs w:val="22"/>
        </w:rPr>
        <w:t>-</w:t>
      </w:r>
      <w:r>
        <w:rPr>
          <w:rFonts w:ascii="Calibri" w:hAnsi="Calibri" w:cs="Calibri"/>
          <w:color w:val="000000"/>
          <w:sz w:val="22"/>
          <w:szCs w:val="22"/>
          <w:lang w:val="en-US"/>
        </w:rPr>
        <w:t>com</w:t>
      </w:r>
      <w:r>
        <w:rPr>
          <w:rFonts w:ascii="Calibri" w:hAnsi="Calibri" w:cs="Calibri"/>
          <w:color w:val="000000"/>
          <w:sz w:val="22"/>
          <w:szCs w:val="22"/>
        </w:rPr>
        <w:t xml:space="preserve"> магазинами с возможностью отслеживания переходов</w:t>
      </w:r>
      <w:r w:rsidR="009C0E8B">
        <w:rPr>
          <w:rFonts w:ascii="Calibri" w:hAnsi="Calibri" w:cs="Calibri"/>
          <w:color w:val="000000"/>
          <w:sz w:val="22"/>
          <w:szCs w:val="22"/>
        </w:rPr>
        <w:t xml:space="preserve">. </w:t>
      </w:r>
      <w:commentRangeEnd w:id="87"/>
      <w:r w:rsidR="0047769F">
        <w:rPr>
          <w:rStyle w:val="a4"/>
        </w:rPr>
        <w:commentReference w:id="87"/>
      </w:r>
    </w:p>
    <w:p w14:paraId="0DC3E967" w14:textId="77777777" w:rsidR="009C0E8B" w:rsidRDefault="009C0E8B" w:rsidP="00460A06">
      <w:pPr>
        <w:rPr>
          <w:rFonts w:ascii="Calibri" w:hAnsi="Calibri" w:cs="Calibri"/>
          <w:color w:val="000000"/>
          <w:sz w:val="22"/>
          <w:szCs w:val="22"/>
        </w:rPr>
      </w:pPr>
    </w:p>
    <w:p w14:paraId="3FB4B23B" w14:textId="2DFAA387" w:rsidR="006D3D04" w:rsidRPr="006D3D04" w:rsidRDefault="006D3D04" w:rsidP="00460A06">
      <w:pPr>
        <w:rPr>
          <w:rFonts w:ascii="Calibri" w:hAnsi="Calibri" w:cs="Calibri"/>
          <w:b/>
          <w:bCs/>
          <w:color w:val="000000"/>
          <w:sz w:val="22"/>
          <w:szCs w:val="22"/>
        </w:rPr>
      </w:pPr>
      <w:commentRangeStart w:id="88"/>
      <w:r w:rsidRPr="006D3D04">
        <w:rPr>
          <w:rFonts w:ascii="Calibri" w:hAnsi="Calibri" w:cs="Calibri"/>
          <w:b/>
          <w:bCs/>
          <w:color w:val="000000"/>
          <w:sz w:val="22"/>
          <w:szCs w:val="22"/>
        </w:rPr>
        <w:lastRenderedPageBreak/>
        <w:t xml:space="preserve">12) Добавить новый раздел «О бренде» на </w:t>
      </w:r>
      <w:r w:rsidR="00BC6837" w:rsidRPr="006D3D04">
        <w:rPr>
          <w:rFonts w:ascii="Calibri" w:hAnsi="Calibri" w:cs="Calibri"/>
          <w:b/>
          <w:bCs/>
          <w:color w:val="000000"/>
          <w:sz w:val="22"/>
          <w:szCs w:val="22"/>
          <w:lang w:val="en-US"/>
        </w:rPr>
        <w:t>RUS</w:t>
      </w:r>
      <w:r w:rsidRPr="006D3D04">
        <w:rPr>
          <w:rFonts w:ascii="Calibri" w:hAnsi="Calibri" w:cs="Calibri"/>
          <w:b/>
          <w:bCs/>
          <w:color w:val="000000"/>
          <w:sz w:val="22"/>
          <w:szCs w:val="22"/>
        </w:rPr>
        <w:t xml:space="preserve"> версию сайта</w:t>
      </w:r>
      <w:commentRangeEnd w:id="88"/>
      <w:r w:rsidR="0047769F">
        <w:rPr>
          <w:rStyle w:val="a4"/>
        </w:rPr>
        <w:commentReference w:id="88"/>
      </w:r>
    </w:p>
    <w:p w14:paraId="4D2ACC24" w14:textId="3EBB6039" w:rsidR="00DB2D90" w:rsidRDefault="006D3D04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12.1) </w:t>
      </w:r>
      <w:r w:rsidR="00DB2D90">
        <w:rPr>
          <w:rFonts w:ascii="Calibri" w:hAnsi="Calibri" w:cs="Calibri"/>
          <w:color w:val="000000"/>
          <w:sz w:val="22"/>
          <w:szCs w:val="22"/>
        </w:rPr>
        <w:t>Создать новый раздел «О бренде» со статичной статьей и копирайтом из секции «Наши преимущества»</w:t>
      </w:r>
      <w:r w:rsidR="009C0E8B">
        <w:rPr>
          <w:rFonts w:ascii="Calibri" w:hAnsi="Calibri" w:cs="Calibri"/>
          <w:color w:val="000000"/>
          <w:sz w:val="22"/>
          <w:szCs w:val="22"/>
        </w:rPr>
        <w:t>;</w:t>
      </w:r>
    </w:p>
    <w:p w14:paraId="1C099DEF" w14:textId="5E0BD58F" w:rsidR="006D3D04" w:rsidRDefault="00DB2D90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12.2) </w:t>
      </w:r>
      <w:r w:rsidR="00460A06">
        <w:rPr>
          <w:rFonts w:ascii="Calibri" w:hAnsi="Calibri" w:cs="Calibri"/>
          <w:color w:val="000000"/>
          <w:sz w:val="22"/>
          <w:szCs w:val="22"/>
        </w:rPr>
        <w:t xml:space="preserve">Добавить </w:t>
      </w:r>
      <w:r w:rsidR="00333389">
        <w:rPr>
          <w:rFonts w:ascii="Calibri" w:hAnsi="Calibri" w:cs="Calibri"/>
          <w:color w:val="000000"/>
          <w:sz w:val="22"/>
          <w:szCs w:val="22"/>
        </w:rPr>
        <w:t xml:space="preserve">в хедер кнопку «О бренде», которая будет вести в новый </w:t>
      </w:r>
      <w:r w:rsidR="00460A06">
        <w:rPr>
          <w:rFonts w:ascii="Calibri" w:hAnsi="Calibri" w:cs="Calibri"/>
          <w:color w:val="000000"/>
          <w:sz w:val="22"/>
          <w:szCs w:val="22"/>
        </w:rPr>
        <w:t xml:space="preserve">статический раздел </w:t>
      </w:r>
      <w:r w:rsidR="00333389">
        <w:rPr>
          <w:rFonts w:ascii="Calibri" w:hAnsi="Calibri" w:cs="Calibri"/>
          <w:color w:val="000000"/>
          <w:sz w:val="22"/>
          <w:szCs w:val="22"/>
        </w:rPr>
        <w:t>«</w:t>
      </w:r>
      <w:r w:rsidR="00460A06">
        <w:rPr>
          <w:rFonts w:ascii="Calibri" w:hAnsi="Calibri" w:cs="Calibri"/>
          <w:color w:val="000000"/>
          <w:sz w:val="22"/>
          <w:szCs w:val="22"/>
        </w:rPr>
        <w:t>О бренде</w:t>
      </w:r>
      <w:r w:rsidR="00333389">
        <w:rPr>
          <w:rFonts w:ascii="Calibri" w:hAnsi="Calibri" w:cs="Calibri"/>
          <w:color w:val="000000"/>
          <w:sz w:val="22"/>
          <w:szCs w:val="22"/>
        </w:rPr>
        <w:t>»</w:t>
      </w:r>
      <w:r w:rsidR="009C0E8B">
        <w:rPr>
          <w:rFonts w:ascii="Calibri" w:hAnsi="Calibri" w:cs="Calibri"/>
          <w:color w:val="000000"/>
          <w:sz w:val="22"/>
          <w:szCs w:val="22"/>
        </w:rPr>
        <w:t>;</w:t>
      </w:r>
    </w:p>
    <w:p w14:paraId="16CCB24C" w14:textId="0360413F" w:rsidR="00DB2D90" w:rsidRDefault="006D3D04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12.3) Секцию «Наши преимущества</w:t>
      </w:r>
      <w:r w:rsidR="007B19B5">
        <w:rPr>
          <w:rFonts w:ascii="Calibri" w:hAnsi="Calibri" w:cs="Calibri"/>
          <w:color w:val="000000"/>
          <w:sz w:val="22"/>
          <w:szCs w:val="22"/>
        </w:rPr>
        <w:t>»</w:t>
      </w:r>
      <w:r>
        <w:rPr>
          <w:rFonts w:ascii="Calibri" w:hAnsi="Calibri" w:cs="Calibri"/>
          <w:color w:val="000000"/>
          <w:sz w:val="22"/>
          <w:szCs w:val="22"/>
        </w:rPr>
        <w:t xml:space="preserve"> сделать полностью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кликальбой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(переход </w:t>
      </w:r>
      <w:r w:rsidR="00B96156">
        <w:rPr>
          <w:rFonts w:ascii="Calibri" w:hAnsi="Calibri" w:cs="Calibri"/>
          <w:color w:val="000000"/>
          <w:sz w:val="22"/>
          <w:szCs w:val="22"/>
        </w:rPr>
        <w:t>в</w:t>
      </w:r>
      <w:r w:rsidR="007B19B5"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DB2D90">
        <w:rPr>
          <w:rFonts w:ascii="Calibri" w:hAnsi="Calibri" w:cs="Calibri"/>
          <w:color w:val="000000"/>
          <w:sz w:val="22"/>
          <w:szCs w:val="22"/>
        </w:rPr>
        <w:t>новый раздел «О бренде»</w:t>
      </w:r>
      <w:r w:rsidR="00BC6837">
        <w:rPr>
          <w:rFonts w:ascii="Calibri" w:hAnsi="Calibri" w:cs="Calibri"/>
          <w:color w:val="000000"/>
          <w:sz w:val="22"/>
          <w:szCs w:val="22"/>
        </w:rPr>
        <w:t>)</w:t>
      </w:r>
      <w:r w:rsidR="009C0E8B">
        <w:rPr>
          <w:rFonts w:ascii="Calibri" w:hAnsi="Calibri" w:cs="Calibri"/>
          <w:color w:val="000000"/>
          <w:sz w:val="22"/>
          <w:szCs w:val="22"/>
        </w:rPr>
        <w:t>;</w:t>
      </w:r>
    </w:p>
    <w:p w14:paraId="571C043D" w14:textId="4CA96645" w:rsidR="00460A06" w:rsidRDefault="00DB2D90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12.4) Добавить кнопку «Узнать больше» в секцию «Наши преимущества» с переходом в новый раздел «О бренде»</w:t>
      </w:r>
      <w:r w:rsidR="009C0E8B">
        <w:rPr>
          <w:rFonts w:ascii="Calibri" w:hAnsi="Calibri" w:cs="Calibri"/>
          <w:color w:val="000000"/>
          <w:sz w:val="22"/>
          <w:szCs w:val="22"/>
        </w:rPr>
        <w:t>.</w:t>
      </w:r>
    </w:p>
    <w:p w14:paraId="68DB6B8E" w14:textId="03B7D3E6" w:rsidR="00460A06" w:rsidRDefault="00DB2D90" w:rsidP="00460A06">
      <w:pPr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E48C525" wp14:editId="57384BC3">
            <wp:extent cx="5940425" cy="27501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842A" w14:textId="77777777" w:rsidR="00460A06" w:rsidRDefault="00460A06" w:rsidP="00460A06">
      <w:pPr>
        <w:rPr>
          <w:rFonts w:ascii="Calibri" w:hAnsi="Calibri" w:cs="Calibri"/>
          <w:sz w:val="22"/>
          <w:szCs w:val="22"/>
          <w:lang w:val="en-US" w:eastAsia="en-US"/>
        </w:rPr>
      </w:pPr>
    </w:p>
    <w:p w14:paraId="33FE6C44" w14:textId="71053ED8" w:rsidR="009C0E8B" w:rsidRPr="009C0E8B" w:rsidRDefault="00F77AB0" w:rsidP="00460A06">
      <w:pPr>
        <w:rPr>
          <w:rFonts w:ascii="Calibri" w:hAnsi="Calibri" w:cs="Calibri"/>
          <w:b/>
          <w:bCs/>
          <w:sz w:val="22"/>
          <w:szCs w:val="22"/>
          <w:lang w:eastAsia="en-US"/>
        </w:rPr>
      </w:pPr>
      <w:r w:rsidRPr="009C0E8B">
        <w:rPr>
          <w:rFonts w:ascii="Calibri" w:hAnsi="Calibri" w:cs="Calibri"/>
          <w:b/>
          <w:bCs/>
          <w:sz w:val="22"/>
          <w:szCs w:val="22"/>
          <w:lang w:eastAsia="en-US"/>
        </w:rPr>
        <w:t>1</w:t>
      </w:r>
      <w:r w:rsidR="008337A2" w:rsidRPr="009C0E8B">
        <w:rPr>
          <w:rFonts w:ascii="Calibri" w:hAnsi="Calibri" w:cs="Calibri"/>
          <w:b/>
          <w:bCs/>
          <w:sz w:val="22"/>
          <w:szCs w:val="22"/>
          <w:lang w:eastAsia="en-US"/>
        </w:rPr>
        <w:t xml:space="preserve">3) </w:t>
      </w:r>
      <w:r w:rsidRPr="009C0E8B">
        <w:rPr>
          <w:rFonts w:ascii="Calibri" w:hAnsi="Calibri" w:cs="Calibri"/>
          <w:b/>
          <w:bCs/>
          <w:sz w:val="22"/>
          <w:szCs w:val="22"/>
          <w:lang w:eastAsia="en-US"/>
        </w:rPr>
        <w:t>Удалить</w:t>
      </w:r>
      <w:r w:rsidR="00460A06" w:rsidRPr="009C0E8B">
        <w:rPr>
          <w:rFonts w:ascii="Calibri" w:hAnsi="Calibri" w:cs="Calibri"/>
          <w:b/>
          <w:bCs/>
          <w:sz w:val="22"/>
          <w:szCs w:val="22"/>
          <w:lang w:eastAsia="en-US"/>
        </w:rPr>
        <w:t xml:space="preserve"> </w:t>
      </w:r>
      <w:proofErr w:type="spellStart"/>
      <w:r w:rsidR="009C0E8B" w:rsidRPr="009C0E8B">
        <w:rPr>
          <w:rFonts w:ascii="Calibri" w:hAnsi="Calibri" w:cs="Calibri"/>
          <w:b/>
          <w:bCs/>
          <w:sz w:val="22"/>
          <w:szCs w:val="22"/>
          <w:lang w:eastAsia="en-US"/>
        </w:rPr>
        <w:t>хештеги</w:t>
      </w:r>
      <w:proofErr w:type="spellEnd"/>
      <w:r w:rsidR="009C0E8B" w:rsidRPr="009C0E8B">
        <w:rPr>
          <w:rFonts w:ascii="Calibri" w:hAnsi="Calibri" w:cs="Calibri"/>
          <w:b/>
          <w:bCs/>
          <w:sz w:val="22"/>
          <w:szCs w:val="22"/>
          <w:lang w:eastAsia="en-US"/>
        </w:rPr>
        <w:t xml:space="preserve"> на всех версиях сайта (</w:t>
      </w:r>
      <w:r w:rsidR="00BC6837" w:rsidRPr="009C0E8B">
        <w:rPr>
          <w:rFonts w:ascii="Calibri" w:hAnsi="Calibri" w:cs="Calibri"/>
          <w:b/>
          <w:bCs/>
          <w:sz w:val="22"/>
          <w:szCs w:val="22"/>
          <w:lang w:eastAsia="en-US"/>
        </w:rPr>
        <w:t>RUS, KAZ, UA</w:t>
      </w:r>
      <w:r w:rsidR="009C0E8B" w:rsidRPr="009C0E8B">
        <w:rPr>
          <w:rFonts w:ascii="Calibri" w:hAnsi="Calibri" w:cs="Calibri"/>
          <w:b/>
          <w:bCs/>
          <w:sz w:val="22"/>
          <w:szCs w:val="22"/>
          <w:lang w:eastAsia="en-US"/>
        </w:rPr>
        <w:t>)</w:t>
      </w:r>
    </w:p>
    <w:p w14:paraId="0C5206F8" w14:textId="5EDAEA31" w:rsidR="00460A06" w:rsidRDefault="009C0E8B" w:rsidP="00460A06">
      <w:pPr>
        <w:rPr>
          <w:rFonts w:ascii="Calibri" w:hAnsi="Calibri" w:cs="Calibri"/>
          <w:sz w:val="22"/>
          <w:szCs w:val="22"/>
          <w:lang w:eastAsia="en-US"/>
        </w:rPr>
      </w:pPr>
      <w:r>
        <w:rPr>
          <w:rFonts w:ascii="Calibri" w:hAnsi="Calibri" w:cs="Calibri"/>
          <w:sz w:val="22"/>
          <w:szCs w:val="22"/>
          <w:lang w:eastAsia="en-US"/>
        </w:rPr>
        <w:t xml:space="preserve">13.1) Из плиток секции «Советы экспертов» </w:t>
      </w:r>
      <w:r w:rsidR="00B96156">
        <w:rPr>
          <w:rFonts w:ascii="Calibri" w:hAnsi="Calibri" w:cs="Calibri"/>
          <w:sz w:val="22"/>
          <w:szCs w:val="22"/>
          <w:lang w:eastAsia="en-US"/>
        </w:rPr>
        <w:t>на Г</w:t>
      </w:r>
      <w:r>
        <w:rPr>
          <w:rFonts w:ascii="Calibri" w:hAnsi="Calibri" w:cs="Calibri"/>
          <w:sz w:val="22"/>
          <w:szCs w:val="22"/>
          <w:lang w:eastAsia="en-US"/>
        </w:rPr>
        <w:t>лавн</w:t>
      </w:r>
      <w:r w:rsidR="00B96156">
        <w:rPr>
          <w:rFonts w:ascii="Calibri" w:hAnsi="Calibri" w:cs="Calibri"/>
          <w:sz w:val="22"/>
          <w:szCs w:val="22"/>
          <w:lang w:eastAsia="en-US"/>
        </w:rPr>
        <w:t>ой</w:t>
      </w:r>
      <w:r>
        <w:rPr>
          <w:rFonts w:ascii="Calibri" w:hAnsi="Calibri" w:cs="Calibri"/>
          <w:sz w:val="22"/>
          <w:szCs w:val="22"/>
          <w:lang w:eastAsia="en-US"/>
        </w:rPr>
        <w:t xml:space="preserve"> страниц</w:t>
      </w:r>
      <w:r w:rsidR="00B96156">
        <w:rPr>
          <w:rFonts w:ascii="Calibri" w:hAnsi="Calibri" w:cs="Calibri"/>
          <w:sz w:val="22"/>
          <w:szCs w:val="22"/>
          <w:lang w:eastAsia="en-US"/>
        </w:rPr>
        <w:t>е</w:t>
      </w:r>
    </w:p>
    <w:p w14:paraId="10D51C6A" w14:textId="455F06A0" w:rsidR="009C0E8B" w:rsidRDefault="009C0E8B" w:rsidP="00460A06">
      <w:pPr>
        <w:rPr>
          <w:rFonts w:ascii="Calibri" w:hAnsi="Calibri" w:cs="Calibri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7A24540C" wp14:editId="4429690A">
            <wp:extent cx="5334710" cy="1828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7431" cy="18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9D95" w14:textId="77777777" w:rsidR="009C0E8B" w:rsidRDefault="009C0E8B" w:rsidP="00460A06">
      <w:pPr>
        <w:rPr>
          <w:rFonts w:ascii="Calibri" w:hAnsi="Calibri" w:cs="Calibri"/>
          <w:sz w:val="22"/>
          <w:szCs w:val="22"/>
          <w:lang w:eastAsia="en-US"/>
        </w:rPr>
      </w:pPr>
      <w:commentRangeStart w:id="89"/>
      <w:r>
        <w:rPr>
          <w:rFonts w:ascii="Calibri" w:hAnsi="Calibri" w:cs="Calibri"/>
          <w:sz w:val="22"/>
          <w:szCs w:val="22"/>
          <w:lang w:eastAsia="en-US"/>
        </w:rPr>
        <w:t xml:space="preserve">13.2) Из плиток секции «Советы экспертов» в разделе «Кухня»  </w:t>
      </w:r>
      <w:commentRangeEnd w:id="89"/>
      <w:r w:rsidR="0047769F">
        <w:rPr>
          <w:rStyle w:val="a4"/>
        </w:rPr>
        <w:commentReference w:id="89"/>
      </w:r>
      <w:r>
        <w:rPr>
          <w:rFonts w:ascii="Calibri" w:hAnsi="Calibri" w:cs="Calibri"/>
          <w:sz w:val="22"/>
          <w:szCs w:val="22"/>
          <w:lang w:eastAsia="en-US"/>
        </w:rPr>
        <w:t>(</w:t>
      </w:r>
      <w:hyperlink r:id="rId56" w:history="1">
        <w:r w:rsidRPr="009E0A9F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https://comet.net/rus/expert_advice/kitchen.html</w:t>
        </w:r>
      </w:hyperlink>
      <w:r>
        <w:rPr>
          <w:rFonts w:ascii="Calibri" w:hAnsi="Calibri" w:cs="Calibri"/>
          <w:sz w:val="22"/>
          <w:szCs w:val="22"/>
          <w:lang w:eastAsia="en-US"/>
        </w:rPr>
        <w:t xml:space="preserve">) </w:t>
      </w:r>
    </w:p>
    <w:p w14:paraId="78988F5C" w14:textId="195F938D" w:rsidR="009C0E8B" w:rsidRDefault="009C0E8B" w:rsidP="00460A06">
      <w:pPr>
        <w:rPr>
          <w:rFonts w:ascii="Calibri" w:hAnsi="Calibri" w:cs="Calibri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02AC38EE" wp14:editId="56E57922">
            <wp:extent cx="5209296" cy="19907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714" cy="19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FBAB" w14:textId="29ADB3F6" w:rsidR="009C0E8B" w:rsidRDefault="009C0E8B" w:rsidP="00460A06">
      <w:pPr>
        <w:rPr>
          <w:rFonts w:ascii="Calibri" w:hAnsi="Calibri" w:cs="Calibri"/>
          <w:sz w:val="22"/>
          <w:szCs w:val="22"/>
          <w:lang w:eastAsia="en-US"/>
        </w:rPr>
      </w:pPr>
      <w:r>
        <w:rPr>
          <w:rFonts w:ascii="Calibri" w:hAnsi="Calibri" w:cs="Calibri"/>
          <w:sz w:val="22"/>
          <w:szCs w:val="22"/>
          <w:lang w:eastAsia="en-US"/>
        </w:rPr>
        <w:lastRenderedPageBreak/>
        <w:t>13.3) Из плиток секции «Советы экспертов» в разделе «Туалет» (</w:t>
      </w:r>
      <w:hyperlink r:id="rId58" w:history="1">
        <w:r w:rsidRPr="009E0A9F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https://comet.net/rus/expert_advice/toilet.html</w:t>
        </w:r>
      </w:hyperlink>
      <w:r>
        <w:rPr>
          <w:rFonts w:ascii="Calibri" w:hAnsi="Calibri" w:cs="Calibri"/>
          <w:sz w:val="22"/>
          <w:szCs w:val="22"/>
          <w:lang w:eastAsia="en-US"/>
        </w:rPr>
        <w:t xml:space="preserve">)  </w:t>
      </w:r>
    </w:p>
    <w:p w14:paraId="00F98446" w14:textId="22CACEC5" w:rsidR="009C0E8B" w:rsidRDefault="009C0E8B" w:rsidP="00460A06">
      <w:pPr>
        <w:rPr>
          <w:rFonts w:ascii="Calibri" w:hAnsi="Calibri" w:cs="Calibri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596B2EE3" wp14:editId="5AF5AB3F">
            <wp:extent cx="4419600" cy="206641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1899" cy="20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050D" w14:textId="1F002A99" w:rsidR="00460A06" w:rsidRDefault="00460A06" w:rsidP="00460A06">
      <w:pPr>
        <w:rPr>
          <w:rFonts w:ascii="Calibri" w:hAnsi="Calibri" w:cs="Calibri"/>
          <w:sz w:val="22"/>
          <w:szCs w:val="22"/>
          <w:lang w:eastAsia="en-US"/>
        </w:rPr>
      </w:pPr>
    </w:p>
    <w:p w14:paraId="20030524" w14:textId="3226F5B9" w:rsidR="00B96156" w:rsidRPr="00B96156" w:rsidRDefault="00F77AB0" w:rsidP="00460A06">
      <w:pPr>
        <w:rPr>
          <w:rFonts w:ascii="Calibri" w:hAnsi="Calibri" w:cs="Calibri"/>
          <w:b/>
          <w:bCs/>
          <w:sz w:val="22"/>
          <w:szCs w:val="22"/>
          <w:lang w:eastAsia="en-US"/>
        </w:rPr>
      </w:pPr>
      <w:r w:rsidRPr="00B96156">
        <w:rPr>
          <w:rFonts w:ascii="Calibri" w:hAnsi="Calibri" w:cs="Calibri"/>
          <w:b/>
          <w:bCs/>
          <w:sz w:val="22"/>
          <w:szCs w:val="22"/>
          <w:lang w:eastAsia="en-US"/>
        </w:rPr>
        <w:t xml:space="preserve">14) </w:t>
      </w:r>
      <w:r w:rsidR="00B96156" w:rsidRPr="00B96156">
        <w:rPr>
          <w:rFonts w:ascii="Calibri" w:hAnsi="Calibri" w:cs="Calibri"/>
          <w:b/>
          <w:bCs/>
          <w:sz w:val="22"/>
          <w:szCs w:val="22"/>
          <w:lang w:eastAsia="en-US"/>
        </w:rPr>
        <w:t xml:space="preserve">Переименовать кнопку в хедере и меню сайта «Советы экспертов» на «Где и как использовать» (на </w:t>
      </w:r>
      <w:r w:rsidR="00B96156" w:rsidRPr="00B96156">
        <w:rPr>
          <w:rFonts w:ascii="Calibri" w:hAnsi="Calibri" w:cs="Calibri"/>
          <w:b/>
          <w:bCs/>
          <w:sz w:val="22"/>
          <w:szCs w:val="22"/>
          <w:lang w:val="en-US" w:eastAsia="en-US"/>
        </w:rPr>
        <w:t>RUS</w:t>
      </w:r>
      <w:r w:rsidR="00B96156" w:rsidRPr="00B96156">
        <w:rPr>
          <w:rFonts w:ascii="Calibri" w:hAnsi="Calibri" w:cs="Calibri"/>
          <w:b/>
          <w:bCs/>
          <w:sz w:val="22"/>
          <w:szCs w:val="22"/>
          <w:lang w:eastAsia="en-US"/>
        </w:rPr>
        <w:t xml:space="preserve"> версии сайта)</w:t>
      </w:r>
    </w:p>
    <w:p w14:paraId="2A7430FC" w14:textId="1A7857E0" w:rsidR="00B96156" w:rsidRDefault="00B96156" w:rsidP="00460A06">
      <w:pPr>
        <w:rPr>
          <w:rFonts w:ascii="Calibri" w:hAnsi="Calibri" w:cs="Calibri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6CA91659" wp14:editId="148DAED2">
            <wp:extent cx="5940425" cy="29781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FEF3" w14:textId="6DF7FB72" w:rsidR="00B96156" w:rsidRDefault="00B96156" w:rsidP="00460A06">
      <w:pPr>
        <w:rPr>
          <w:rFonts w:ascii="Calibri" w:hAnsi="Calibri" w:cs="Calibri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5D763854" wp14:editId="1B5BC85B">
            <wp:extent cx="2390775" cy="2638425"/>
            <wp:effectExtent l="0" t="0" r="9525" b="9525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1694" w14:textId="2BF48207" w:rsidR="00B96156" w:rsidRPr="00B96156" w:rsidRDefault="00B96156" w:rsidP="00460A06">
      <w:pPr>
        <w:rPr>
          <w:rFonts w:ascii="Calibri" w:hAnsi="Calibri" w:cs="Calibri"/>
          <w:b/>
          <w:bCs/>
          <w:sz w:val="22"/>
          <w:szCs w:val="22"/>
          <w:lang w:eastAsia="en-US"/>
        </w:rPr>
      </w:pPr>
      <w:r w:rsidRPr="00B96156">
        <w:rPr>
          <w:rFonts w:ascii="Calibri" w:hAnsi="Calibri" w:cs="Calibri"/>
          <w:b/>
          <w:bCs/>
          <w:sz w:val="22"/>
          <w:szCs w:val="22"/>
          <w:lang w:eastAsia="en-US"/>
        </w:rPr>
        <w:t xml:space="preserve">15) Добавить кнопку «Советы экспертов» в хедере и меню (на </w:t>
      </w:r>
      <w:r w:rsidRPr="00B96156">
        <w:rPr>
          <w:rFonts w:ascii="Calibri" w:hAnsi="Calibri" w:cs="Calibri"/>
          <w:b/>
          <w:bCs/>
          <w:sz w:val="22"/>
          <w:szCs w:val="22"/>
          <w:lang w:val="en-US" w:eastAsia="en-US"/>
        </w:rPr>
        <w:t>RUS</w:t>
      </w:r>
      <w:r w:rsidRPr="00B96156">
        <w:rPr>
          <w:rFonts w:ascii="Calibri" w:hAnsi="Calibri" w:cs="Calibri"/>
          <w:b/>
          <w:bCs/>
          <w:sz w:val="22"/>
          <w:szCs w:val="22"/>
          <w:lang w:eastAsia="en-US"/>
        </w:rPr>
        <w:t xml:space="preserve"> версии сайта), в которой будут подразделы:</w:t>
      </w:r>
    </w:p>
    <w:p w14:paraId="04BD5328" w14:textId="6D730599" w:rsidR="00B96156" w:rsidRPr="00257C98" w:rsidRDefault="00B96156" w:rsidP="00257C98">
      <w:pPr>
        <w:pStyle w:val="a3"/>
        <w:numPr>
          <w:ilvl w:val="0"/>
          <w:numId w:val="14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 xml:space="preserve">«Долой ржавчину: как с легкостью избавиться от коррозии» - </w:t>
      </w:r>
      <w:hyperlink r:id="rId62" w:history="1">
        <w:r w:rsidRPr="00257C98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https://comet.net/rus/expert_advice/toilet_rust.html</w:t>
        </w:r>
      </w:hyperlink>
      <w:r w:rsidRPr="00257C98">
        <w:rPr>
          <w:rFonts w:ascii="Calibri" w:hAnsi="Calibri" w:cs="Calibri"/>
          <w:sz w:val="22"/>
          <w:szCs w:val="22"/>
          <w:lang w:eastAsia="en-US"/>
        </w:rPr>
        <w:t xml:space="preserve"> </w:t>
      </w:r>
    </w:p>
    <w:p w14:paraId="16E89CF7" w14:textId="5658BFA5" w:rsidR="00460A06" w:rsidRPr="00257C98" w:rsidRDefault="00B96156" w:rsidP="00257C98">
      <w:pPr>
        <w:pStyle w:val="a3"/>
        <w:numPr>
          <w:ilvl w:val="0"/>
          <w:numId w:val="14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 xml:space="preserve">«Горячая точка: совет по быстрой чистке духовки» - </w:t>
      </w:r>
      <w:hyperlink r:id="rId63" w:history="1">
        <w:r w:rsidRPr="00257C98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https://comet.net/rus/expert_advice/oven.html</w:t>
        </w:r>
      </w:hyperlink>
    </w:p>
    <w:p w14:paraId="5FCE89A8" w14:textId="08930E64" w:rsidR="00B96156" w:rsidRPr="00257C98" w:rsidRDefault="00B96156" w:rsidP="00257C98">
      <w:pPr>
        <w:pStyle w:val="a3"/>
        <w:numPr>
          <w:ilvl w:val="0"/>
          <w:numId w:val="14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 xml:space="preserve">«Избавляемся от нагара на кухонной плите» - </w:t>
      </w:r>
      <w:hyperlink r:id="rId64" w:history="1">
        <w:r w:rsidRPr="00257C98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https://comet.net/rus/expert_advice/kitchen_stove.html</w:t>
        </w:r>
      </w:hyperlink>
    </w:p>
    <w:p w14:paraId="5E18431D" w14:textId="6D2F4239" w:rsidR="00B96156" w:rsidRDefault="00257C98" w:rsidP="00257C98">
      <w:pPr>
        <w:pStyle w:val="a3"/>
        <w:numPr>
          <w:ilvl w:val="0"/>
          <w:numId w:val="14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 xml:space="preserve">Чистим вытяжку от жира — быстро, просто, эффективно - </w:t>
      </w:r>
      <w:hyperlink r:id="rId65" w:history="1">
        <w:r w:rsidRPr="00257C98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https://comet.net/rus/expert_advice/cooker_hood.html</w:t>
        </w:r>
      </w:hyperlink>
    </w:p>
    <w:p w14:paraId="7EA37CFE" w14:textId="5473F17C" w:rsidR="00257C98" w:rsidRPr="00257C98" w:rsidRDefault="00257C98" w:rsidP="00460A06">
      <w:pPr>
        <w:pStyle w:val="a3"/>
        <w:numPr>
          <w:ilvl w:val="0"/>
          <w:numId w:val="14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>Как очистить раковину на кухне</w:t>
      </w:r>
      <w:r>
        <w:rPr>
          <w:rFonts w:ascii="Calibri" w:hAnsi="Calibri" w:cs="Calibri"/>
          <w:sz w:val="22"/>
          <w:szCs w:val="22"/>
          <w:lang w:eastAsia="en-US"/>
        </w:rPr>
        <w:t xml:space="preserve"> - </w:t>
      </w:r>
      <w:hyperlink r:id="rId66" w:history="1">
        <w:r w:rsidRPr="009E0A9F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https://comet.net/rus/expert_advice/sink.html</w:t>
        </w:r>
      </w:hyperlink>
      <w:r>
        <w:rPr>
          <w:rFonts w:ascii="Calibri" w:hAnsi="Calibri" w:cs="Calibri"/>
          <w:sz w:val="22"/>
          <w:szCs w:val="22"/>
          <w:lang w:eastAsia="en-US"/>
        </w:rPr>
        <w:t xml:space="preserve"> </w:t>
      </w:r>
    </w:p>
    <w:p w14:paraId="7162F9EF" w14:textId="3ECBAE28" w:rsidR="00F77AB0" w:rsidRDefault="00F77AB0" w:rsidP="00460A06">
      <w:pPr>
        <w:rPr>
          <w:rFonts w:ascii="Calibri" w:hAnsi="Calibri" w:cs="Calibri"/>
          <w:b/>
          <w:bCs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6E76CAE1" wp14:editId="7C96C334">
            <wp:extent cx="5940425" cy="5124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0F92" w14:textId="4865539D" w:rsidR="00F77AB0" w:rsidRPr="00F77AB0" w:rsidRDefault="00B96156" w:rsidP="00460A06">
      <w:pPr>
        <w:rPr>
          <w:rFonts w:ascii="Calibri" w:hAnsi="Calibri" w:cs="Calibri"/>
          <w:b/>
          <w:bCs/>
          <w:sz w:val="22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72458F97" wp14:editId="71A280B9">
            <wp:extent cx="2867025" cy="258127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4DDF" w14:textId="77777777" w:rsidR="00460A06" w:rsidRDefault="00460A06" w:rsidP="00460A06">
      <w:pPr>
        <w:rPr>
          <w:rFonts w:ascii="Calibri" w:hAnsi="Calibri" w:cs="Calibri"/>
          <w:sz w:val="22"/>
          <w:szCs w:val="22"/>
          <w:lang w:eastAsia="en-US"/>
        </w:rPr>
      </w:pPr>
    </w:p>
    <w:p w14:paraId="309E0641" w14:textId="797E2988" w:rsidR="00460A06" w:rsidRPr="00257C98" w:rsidRDefault="007A15BA" w:rsidP="00460A06">
      <w:pPr>
        <w:rPr>
          <w:rFonts w:ascii="Calibri" w:hAnsi="Calibri" w:cs="Calibri"/>
          <w:b/>
          <w:bCs/>
          <w:sz w:val="22"/>
          <w:szCs w:val="22"/>
          <w:lang w:eastAsia="en-US"/>
        </w:rPr>
      </w:pPr>
      <w:commentRangeStart w:id="90"/>
      <w:commentRangeStart w:id="91"/>
      <w:commentRangeStart w:id="92"/>
      <w:r w:rsidRPr="00257C98">
        <w:rPr>
          <w:rFonts w:ascii="Calibri" w:hAnsi="Calibri" w:cs="Calibri"/>
          <w:b/>
          <w:bCs/>
          <w:sz w:val="22"/>
          <w:szCs w:val="22"/>
          <w:lang w:eastAsia="en-US"/>
        </w:rPr>
        <w:t>16) У</w:t>
      </w:r>
      <w:r w:rsidR="00460A06" w:rsidRPr="00257C98">
        <w:rPr>
          <w:rFonts w:ascii="Calibri" w:hAnsi="Calibri" w:cs="Calibri"/>
          <w:b/>
          <w:bCs/>
          <w:sz w:val="22"/>
          <w:szCs w:val="22"/>
          <w:lang w:eastAsia="en-US"/>
        </w:rPr>
        <w:t>меньшить номер телефона до размера остального текста</w:t>
      </w:r>
      <w:r w:rsidR="00182DE6" w:rsidRP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 </w:t>
      </w:r>
      <w:r w:rsidR="00257C98" w:rsidRP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и </w:t>
      </w:r>
      <w:r w:rsidR="00182DE6" w:rsidRPr="00257C98">
        <w:rPr>
          <w:rFonts w:ascii="Calibri" w:hAnsi="Calibri" w:cs="Calibri"/>
          <w:b/>
          <w:bCs/>
          <w:sz w:val="22"/>
          <w:szCs w:val="22"/>
          <w:lang w:eastAsia="en-US"/>
        </w:rPr>
        <w:t>д</w:t>
      </w:r>
      <w:r w:rsidR="00460A06" w:rsidRP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обавить </w:t>
      </w:r>
      <w:r w:rsidR="00257C98" w:rsidRPr="00257C98">
        <w:rPr>
          <w:rFonts w:ascii="Calibri" w:hAnsi="Calibri" w:cs="Calibri"/>
          <w:b/>
          <w:bCs/>
          <w:sz w:val="22"/>
          <w:szCs w:val="22"/>
          <w:lang w:eastAsia="en-US"/>
        </w:rPr>
        <w:t>меню</w:t>
      </w:r>
      <w:r w:rsidR="00460A06" w:rsidRP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 сайта</w:t>
      </w:r>
      <w:r w:rsidR="00257C98" w:rsidRP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 в футер</w:t>
      </w:r>
      <w:r w:rsidR="00182DE6" w:rsidRP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. </w:t>
      </w:r>
      <w:commentRangeEnd w:id="90"/>
      <w:r w:rsidR="00651170" w:rsidRPr="00257C98">
        <w:rPr>
          <w:rStyle w:val="a4"/>
          <w:b/>
          <w:bCs/>
        </w:rPr>
        <w:commentReference w:id="90"/>
      </w:r>
      <w:commentRangeEnd w:id="91"/>
      <w:r w:rsidR="00257C98" w:rsidRPr="00257C98">
        <w:rPr>
          <w:rStyle w:val="a4"/>
          <w:b/>
          <w:bCs/>
        </w:rPr>
        <w:commentReference w:id="91"/>
      </w:r>
      <w:commentRangeEnd w:id="92"/>
      <w:r w:rsidR="00361821">
        <w:rPr>
          <w:rStyle w:val="a4"/>
        </w:rPr>
        <w:commentReference w:id="92"/>
      </w:r>
    </w:p>
    <w:p w14:paraId="3B272108" w14:textId="672AFA3C" w:rsidR="007A15BA" w:rsidRDefault="007A15BA" w:rsidP="00460A06">
      <w:pPr>
        <w:rPr>
          <w:rFonts w:ascii="Calibri" w:hAnsi="Calibri" w:cs="Calibri"/>
          <w:sz w:val="22"/>
          <w:szCs w:val="22"/>
          <w:lang w:eastAsia="en-US"/>
        </w:rPr>
      </w:pPr>
    </w:p>
    <w:p w14:paraId="76CEB0D3" w14:textId="522C8883" w:rsidR="007A15BA" w:rsidRPr="00182DE6" w:rsidRDefault="00182DE6" w:rsidP="00460A06">
      <w:pPr>
        <w:rPr>
          <w:rFonts w:ascii="Calibri" w:hAnsi="Calibri" w:cs="Calibri"/>
          <w:sz w:val="22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117DFBEF" wp14:editId="7ACF5729">
            <wp:extent cx="5940425" cy="20078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C5D4" w14:textId="77777777" w:rsidR="00460A06" w:rsidRDefault="00460A06" w:rsidP="00460A06">
      <w:pPr>
        <w:rPr>
          <w:rFonts w:ascii="Calibri" w:hAnsi="Calibri" w:cs="Calibri"/>
          <w:sz w:val="22"/>
          <w:szCs w:val="22"/>
          <w:lang w:eastAsia="en-US"/>
        </w:rPr>
      </w:pPr>
    </w:p>
    <w:p w14:paraId="1D4C242B" w14:textId="7E037E48" w:rsidR="00460A06" w:rsidRPr="00257C98" w:rsidRDefault="007A15BA" w:rsidP="00460A06">
      <w:pPr>
        <w:rPr>
          <w:rFonts w:ascii="Calibri" w:hAnsi="Calibri" w:cs="Calibri"/>
          <w:b/>
          <w:bCs/>
          <w:sz w:val="22"/>
          <w:szCs w:val="22"/>
          <w:lang w:eastAsia="en-US"/>
        </w:rPr>
      </w:pPr>
      <w:r w:rsidRP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17) </w:t>
      </w:r>
      <w:r w:rsidR="00460A06" w:rsidRP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Под строку 2020 – </w:t>
      </w:r>
      <w:proofErr w:type="spellStart"/>
      <w:r w:rsidR="00460A06" w:rsidRPr="00257C98">
        <w:rPr>
          <w:rFonts w:ascii="Calibri" w:hAnsi="Calibri" w:cs="Calibri"/>
          <w:b/>
          <w:bCs/>
          <w:sz w:val="22"/>
          <w:szCs w:val="22"/>
          <w:lang w:val="en-US" w:eastAsia="en-US"/>
        </w:rPr>
        <w:t>Fater</w:t>
      </w:r>
      <w:proofErr w:type="spellEnd"/>
      <w:r w:rsidR="00460A06" w:rsidRP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 </w:t>
      </w:r>
      <w:r w:rsidR="00460A06" w:rsidRPr="00257C98">
        <w:rPr>
          <w:rFonts w:ascii="Calibri" w:hAnsi="Calibri" w:cs="Calibri"/>
          <w:b/>
          <w:bCs/>
          <w:sz w:val="22"/>
          <w:szCs w:val="22"/>
          <w:lang w:val="en-US" w:eastAsia="en-US"/>
        </w:rPr>
        <w:t>S</w:t>
      </w:r>
      <w:r w:rsidR="00460A06" w:rsidRPr="00257C98">
        <w:rPr>
          <w:rFonts w:ascii="Calibri" w:hAnsi="Calibri" w:cs="Calibri"/>
          <w:b/>
          <w:bCs/>
          <w:sz w:val="22"/>
          <w:szCs w:val="22"/>
          <w:lang w:eastAsia="en-US"/>
        </w:rPr>
        <w:t>.</w:t>
      </w:r>
      <w:r w:rsidR="00460A06" w:rsidRPr="00257C98">
        <w:rPr>
          <w:rFonts w:ascii="Calibri" w:hAnsi="Calibri" w:cs="Calibri"/>
          <w:b/>
          <w:bCs/>
          <w:sz w:val="22"/>
          <w:szCs w:val="22"/>
          <w:lang w:val="en-US" w:eastAsia="en-US"/>
        </w:rPr>
        <w:t>p</w:t>
      </w:r>
      <w:r w:rsidR="00460A06" w:rsidRPr="00257C98">
        <w:rPr>
          <w:rFonts w:ascii="Calibri" w:hAnsi="Calibri" w:cs="Calibri"/>
          <w:b/>
          <w:bCs/>
          <w:sz w:val="22"/>
          <w:szCs w:val="22"/>
          <w:lang w:eastAsia="en-US"/>
        </w:rPr>
        <w:t>.</w:t>
      </w:r>
      <w:r w:rsidR="00460A06" w:rsidRPr="00257C98">
        <w:rPr>
          <w:rFonts w:ascii="Calibri" w:hAnsi="Calibri" w:cs="Calibri"/>
          <w:b/>
          <w:bCs/>
          <w:sz w:val="22"/>
          <w:szCs w:val="22"/>
          <w:lang w:val="en-US" w:eastAsia="en-US"/>
        </w:rPr>
        <w:t>A</w:t>
      </w:r>
      <w:r w:rsidR="00460A06" w:rsidRPr="00257C98">
        <w:rPr>
          <w:rFonts w:ascii="Calibri" w:hAnsi="Calibri" w:cs="Calibri"/>
          <w:b/>
          <w:bCs/>
          <w:sz w:val="22"/>
          <w:szCs w:val="22"/>
          <w:lang w:eastAsia="en-US"/>
        </w:rPr>
        <w:t>. Политика конфиденциальности добавить данные о юр. Лице:</w:t>
      </w:r>
    </w:p>
    <w:p w14:paraId="0D144A69" w14:textId="77777777" w:rsidR="00460A06" w:rsidRDefault="00460A06" w:rsidP="00460A06">
      <w:pPr>
        <w:rPr>
          <w:rFonts w:ascii="Calibri" w:hAnsi="Calibri" w:cs="Calibri"/>
          <w:sz w:val="22"/>
          <w:szCs w:val="22"/>
          <w:lang w:eastAsia="en-US"/>
        </w:rPr>
      </w:pPr>
      <w:r w:rsidRPr="007A15BA">
        <w:rPr>
          <w:sz w:val="20"/>
          <w:szCs w:val="20"/>
        </w:rPr>
        <w:t>Общество с ограниченной ответственностью</w:t>
      </w:r>
      <w:r w:rsidRPr="007A15BA">
        <w:rPr>
          <w:b/>
          <w:bCs/>
          <w:sz w:val="20"/>
          <w:szCs w:val="20"/>
        </w:rPr>
        <w:br/>
      </w:r>
      <w:r w:rsidRPr="007A15BA">
        <w:rPr>
          <w:sz w:val="20"/>
          <w:szCs w:val="20"/>
        </w:rPr>
        <w:t>«</w:t>
      </w:r>
      <w:proofErr w:type="spellStart"/>
      <w:r w:rsidRPr="007A15BA">
        <w:rPr>
          <w:sz w:val="20"/>
          <w:szCs w:val="20"/>
        </w:rPr>
        <w:t>Фатер</w:t>
      </w:r>
      <w:proofErr w:type="spellEnd"/>
      <w:r w:rsidRPr="007A15BA">
        <w:rPr>
          <w:sz w:val="20"/>
          <w:szCs w:val="20"/>
        </w:rPr>
        <w:t xml:space="preserve"> </w:t>
      </w:r>
      <w:proofErr w:type="spellStart"/>
      <w:r w:rsidRPr="007A15BA">
        <w:rPr>
          <w:sz w:val="20"/>
          <w:szCs w:val="20"/>
        </w:rPr>
        <w:t>Истерн</w:t>
      </w:r>
      <w:proofErr w:type="spellEnd"/>
      <w:r w:rsidRPr="007A15BA">
        <w:rPr>
          <w:sz w:val="20"/>
          <w:szCs w:val="20"/>
        </w:rPr>
        <w:t xml:space="preserve"> Европа»</w:t>
      </w:r>
      <w:bookmarkStart w:id="93" w:name="_GoBack"/>
      <w:bookmarkEnd w:id="93"/>
      <w:r w:rsidRPr="007A15BA">
        <w:rPr>
          <w:sz w:val="20"/>
          <w:szCs w:val="20"/>
        </w:rPr>
        <w:br/>
      </w:r>
      <w:r w:rsidRPr="007A15BA">
        <w:rPr>
          <w:sz w:val="20"/>
          <w:szCs w:val="20"/>
        </w:rPr>
        <w:br/>
      </w:r>
      <w:r w:rsidRPr="007A15BA">
        <w:rPr>
          <w:i/>
          <w:iCs/>
          <w:sz w:val="18"/>
          <w:szCs w:val="18"/>
        </w:rPr>
        <w:t>Российская Федерация, 125167, г. Москва,</w:t>
      </w:r>
      <w:r w:rsidRPr="007A15BA">
        <w:rPr>
          <w:i/>
          <w:iCs/>
          <w:sz w:val="18"/>
          <w:szCs w:val="18"/>
        </w:rPr>
        <w:br/>
        <w:t>ул. Викторенко, д.5 стр.1</w:t>
      </w:r>
      <w:r w:rsidRPr="007A15BA">
        <w:rPr>
          <w:i/>
          <w:iCs/>
          <w:sz w:val="18"/>
          <w:szCs w:val="18"/>
        </w:rPr>
        <w:br/>
        <w:t>ИНН/КПП 7709957040/771401001</w:t>
      </w:r>
    </w:p>
    <w:p w14:paraId="5E7747E1" w14:textId="61316E5D" w:rsidR="00460A06" w:rsidRDefault="007A15BA" w:rsidP="00460A06">
      <w:pPr>
        <w:rPr>
          <w:rFonts w:ascii="Calibri" w:hAnsi="Calibri" w:cs="Calibri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4063C252" wp14:editId="067B699C">
            <wp:extent cx="5940425" cy="1855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6340" w14:textId="77777777" w:rsidR="00460A06" w:rsidRDefault="00460A06" w:rsidP="00460A06">
      <w:pPr>
        <w:rPr>
          <w:rFonts w:ascii="Calibri Light" w:hAnsi="Calibri Light" w:cs="Calibri Light"/>
          <w:b/>
          <w:bCs/>
          <w:color w:val="0B5394"/>
          <w:sz w:val="18"/>
          <w:szCs w:val="18"/>
          <w:lang w:val="en-US"/>
        </w:rPr>
      </w:pPr>
    </w:p>
    <w:p w14:paraId="4EB96CC6" w14:textId="77777777" w:rsidR="00257C98" w:rsidRDefault="00257C98">
      <w:pPr>
        <w:rPr>
          <w:rFonts w:ascii="Calibri" w:hAnsi="Calibri" w:cs="Calibri"/>
          <w:b/>
          <w:bCs/>
          <w:sz w:val="22"/>
          <w:szCs w:val="22"/>
          <w:lang w:eastAsia="en-US"/>
        </w:rPr>
      </w:pPr>
      <w:r>
        <w:rPr>
          <w:rFonts w:ascii="Calibri" w:hAnsi="Calibri" w:cs="Calibri"/>
          <w:b/>
          <w:bCs/>
          <w:sz w:val="22"/>
          <w:szCs w:val="22"/>
          <w:lang w:eastAsia="en-US"/>
        </w:rPr>
        <w:br/>
      </w:r>
    </w:p>
    <w:p w14:paraId="1421F7EB" w14:textId="77777777" w:rsidR="00257C98" w:rsidRDefault="00257C98">
      <w:pPr>
        <w:rPr>
          <w:rFonts w:ascii="Calibri" w:hAnsi="Calibri" w:cs="Calibri"/>
          <w:b/>
          <w:bCs/>
          <w:sz w:val="22"/>
          <w:szCs w:val="22"/>
          <w:lang w:eastAsia="en-US"/>
        </w:rPr>
      </w:pPr>
    </w:p>
    <w:p w14:paraId="460088DB" w14:textId="77777777" w:rsidR="00257C98" w:rsidRDefault="00257C98">
      <w:pPr>
        <w:rPr>
          <w:rFonts w:ascii="Calibri" w:hAnsi="Calibri" w:cs="Calibri"/>
          <w:b/>
          <w:bCs/>
          <w:sz w:val="22"/>
          <w:szCs w:val="22"/>
          <w:lang w:eastAsia="en-US"/>
        </w:rPr>
      </w:pPr>
    </w:p>
    <w:p w14:paraId="123620C5" w14:textId="77777777" w:rsidR="00257C98" w:rsidRDefault="00257C98">
      <w:pPr>
        <w:rPr>
          <w:rFonts w:ascii="Calibri" w:hAnsi="Calibri" w:cs="Calibri"/>
          <w:b/>
          <w:bCs/>
          <w:sz w:val="22"/>
          <w:szCs w:val="22"/>
          <w:lang w:eastAsia="en-US"/>
        </w:rPr>
      </w:pPr>
    </w:p>
    <w:p w14:paraId="5FAB582C" w14:textId="0AF41F35" w:rsidR="00257C98" w:rsidRDefault="00BE4E2E">
      <w:pPr>
        <w:rPr>
          <w:rFonts w:ascii="Calibri" w:hAnsi="Calibri" w:cs="Calibri"/>
          <w:b/>
          <w:bCs/>
          <w:sz w:val="22"/>
          <w:szCs w:val="22"/>
          <w:lang w:eastAsia="en-US"/>
        </w:rPr>
      </w:pPr>
      <w:r w:rsidRPr="00257C98">
        <w:rPr>
          <w:rFonts w:ascii="Calibri" w:hAnsi="Calibri" w:cs="Calibri"/>
          <w:b/>
          <w:bCs/>
          <w:sz w:val="22"/>
          <w:szCs w:val="22"/>
          <w:lang w:eastAsia="en-US"/>
        </w:rPr>
        <w:lastRenderedPageBreak/>
        <w:t xml:space="preserve">18) </w:t>
      </w:r>
      <w:r w:rsid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Заменить копирайт в 8-ми продуктовых разделах на </w:t>
      </w:r>
      <w:r w:rsidR="00257C98">
        <w:rPr>
          <w:rFonts w:ascii="Calibri" w:hAnsi="Calibri" w:cs="Calibri"/>
          <w:b/>
          <w:bCs/>
          <w:sz w:val="22"/>
          <w:szCs w:val="22"/>
          <w:lang w:val="en-US" w:eastAsia="en-US"/>
        </w:rPr>
        <w:t>RUS</w:t>
      </w:r>
      <w:r w:rsidR="00257C98">
        <w:rPr>
          <w:rFonts w:ascii="Calibri" w:hAnsi="Calibri" w:cs="Calibri"/>
          <w:b/>
          <w:bCs/>
          <w:sz w:val="22"/>
          <w:szCs w:val="22"/>
          <w:lang w:eastAsia="en-US"/>
        </w:rPr>
        <w:t xml:space="preserve"> версии сайта (текст будет предоставлен)</w:t>
      </w:r>
    </w:p>
    <w:p w14:paraId="19A89073" w14:textId="214FF412" w:rsidR="00257C98" w:rsidRPr="00257C98" w:rsidRDefault="00257C98" w:rsidP="00257C98">
      <w:pPr>
        <w:pStyle w:val="a3"/>
        <w:numPr>
          <w:ilvl w:val="0"/>
          <w:numId w:val="15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>Универсальный</w:t>
      </w:r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r w:rsidRPr="00257C98">
        <w:rPr>
          <w:rFonts w:ascii="Calibri" w:hAnsi="Calibri" w:cs="Calibri"/>
          <w:sz w:val="22"/>
          <w:szCs w:val="22"/>
          <w:lang w:eastAsia="en-US"/>
        </w:rPr>
        <w:t xml:space="preserve">гель </w:t>
      </w:r>
      <w:proofErr w:type="spellStart"/>
      <w:r w:rsidRPr="00257C98">
        <w:rPr>
          <w:rFonts w:ascii="Calibri" w:hAnsi="Calibri" w:cs="Calibri"/>
          <w:sz w:val="22"/>
          <w:szCs w:val="22"/>
          <w:lang w:eastAsia="en-US"/>
        </w:rPr>
        <w:t>Comet</w:t>
      </w:r>
      <w:proofErr w:type="spellEnd"/>
      <w:r w:rsidRPr="00257C98">
        <w:rPr>
          <w:rFonts w:ascii="Calibri" w:hAnsi="Calibri" w:cs="Calibri"/>
          <w:sz w:val="22"/>
          <w:szCs w:val="22"/>
          <w:lang w:eastAsia="en-US"/>
        </w:rPr>
        <w:t xml:space="preserve"> </w:t>
      </w:r>
      <w:hyperlink r:id="rId71" w:history="1">
        <w:r w:rsidRPr="00257C98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https://comet.net/rus/products/powder_comet.html</w:t>
        </w:r>
      </w:hyperlink>
    </w:p>
    <w:p w14:paraId="1C8C78F4" w14:textId="4B0858F2" w:rsidR="00257C98" w:rsidRDefault="00257C98" w:rsidP="00257C98">
      <w:pPr>
        <w:pStyle w:val="a3"/>
        <w:numPr>
          <w:ilvl w:val="0"/>
          <w:numId w:val="15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 xml:space="preserve">Чистящий порошок </w:t>
      </w:r>
      <w:proofErr w:type="spellStart"/>
      <w:r w:rsidRPr="00257C98">
        <w:rPr>
          <w:rFonts w:ascii="Calibri" w:hAnsi="Calibri" w:cs="Calibri"/>
          <w:sz w:val="22"/>
          <w:szCs w:val="22"/>
          <w:lang w:eastAsia="en-US"/>
        </w:rPr>
        <w:t>Comet</w:t>
      </w:r>
      <w:proofErr w:type="spellEnd"/>
      <w:r w:rsidRPr="00257C98">
        <w:rPr>
          <w:rFonts w:ascii="Calibri" w:hAnsi="Calibri" w:cs="Calibri"/>
          <w:sz w:val="22"/>
          <w:szCs w:val="22"/>
          <w:lang w:eastAsia="en-US"/>
        </w:rPr>
        <w:t xml:space="preserve"> без хлора </w:t>
      </w:r>
      <w:hyperlink r:id="rId72" w:history="1">
        <w:r w:rsidRPr="00257C98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https://comet.net/rus/products/powder_without_chlorinol.html</w:t>
        </w:r>
      </w:hyperlink>
      <w:r w:rsidRPr="00257C98">
        <w:rPr>
          <w:rFonts w:ascii="Calibri" w:hAnsi="Calibri" w:cs="Calibri"/>
          <w:sz w:val="22"/>
          <w:szCs w:val="22"/>
          <w:lang w:eastAsia="en-US"/>
        </w:rPr>
        <w:t xml:space="preserve"> </w:t>
      </w:r>
    </w:p>
    <w:p w14:paraId="1A490CC4" w14:textId="7E5411B8" w:rsidR="00257C98" w:rsidRDefault="00257C98" w:rsidP="00257C98">
      <w:pPr>
        <w:pStyle w:val="a3"/>
        <w:numPr>
          <w:ilvl w:val="0"/>
          <w:numId w:val="15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>Гель для туалета</w:t>
      </w:r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proofErr w:type="spellStart"/>
      <w:r w:rsidRPr="00257C98">
        <w:rPr>
          <w:rFonts w:ascii="Calibri" w:hAnsi="Calibri" w:cs="Calibri"/>
          <w:sz w:val="22"/>
          <w:szCs w:val="22"/>
          <w:lang w:eastAsia="en-US"/>
        </w:rPr>
        <w:t>Comet</w:t>
      </w:r>
      <w:proofErr w:type="spellEnd"/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hyperlink r:id="rId73" w:history="1">
        <w:r w:rsidRPr="009E0A9F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https://comet.net/rus/products/toilet_gel_comet.html</w:t>
        </w:r>
      </w:hyperlink>
    </w:p>
    <w:p w14:paraId="2113159D" w14:textId="0390740C" w:rsidR="00257C98" w:rsidRDefault="00257C98" w:rsidP="00257C98">
      <w:pPr>
        <w:pStyle w:val="a3"/>
        <w:numPr>
          <w:ilvl w:val="0"/>
          <w:numId w:val="15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>Чистящее средство</w:t>
      </w:r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r w:rsidRPr="00257C98">
        <w:rPr>
          <w:rFonts w:ascii="Calibri" w:hAnsi="Calibri" w:cs="Calibri"/>
          <w:sz w:val="22"/>
          <w:szCs w:val="22"/>
          <w:lang w:eastAsia="en-US"/>
        </w:rPr>
        <w:t>для туалета с</w:t>
      </w:r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r w:rsidRPr="00257C98">
        <w:rPr>
          <w:rFonts w:ascii="Calibri" w:hAnsi="Calibri" w:cs="Calibri"/>
          <w:sz w:val="22"/>
          <w:szCs w:val="22"/>
          <w:lang w:eastAsia="en-US"/>
        </w:rPr>
        <w:t>отбеливающим эффектом</w:t>
      </w:r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hyperlink r:id="rId74" w:history="1">
        <w:r w:rsidRPr="009E0A9F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https://comet.net/rus/products/scour_comet.html</w:t>
        </w:r>
      </w:hyperlink>
      <w:r>
        <w:rPr>
          <w:rFonts w:ascii="Calibri" w:hAnsi="Calibri" w:cs="Calibri"/>
          <w:sz w:val="22"/>
          <w:szCs w:val="22"/>
          <w:lang w:eastAsia="en-US"/>
        </w:rPr>
        <w:t xml:space="preserve"> </w:t>
      </w:r>
    </w:p>
    <w:p w14:paraId="57C0B392" w14:textId="2DDFF126" w:rsidR="00257C98" w:rsidRDefault="00257C98" w:rsidP="00257C98">
      <w:pPr>
        <w:pStyle w:val="a3"/>
        <w:numPr>
          <w:ilvl w:val="0"/>
          <w:numId w:val="15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>Спрей для</w:t>
      </w:r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r w:rsidRPr="00257C98">
        <w:rPr>
          <w:rFonts w:ascii="Calibri" w:hAnsi="Calibri" w:cs="Calibri"/>
          <w:sz w:val="22"/>
          <w:szCs w:val="22"/>
          <w:lang w:eastAsia="en-US"/>
        </w:rPr>
        <w:t xml:space="preserve">ванной </w:t>
      </w:r>
      <w:proofErr w:type="spellStart"/>
      <w:r w:rsidRPr="00257C98">
        <w:rPr>
          <w:rFonts w:ascii="Calibri" w:hAnsi="Calibri" w:cs="Calibri"/>
          <w:sz w:val="22"/>
          <w:szCs w:val="22"/>
          <w:lang w:eastAsia="en-US"/>
        </w:rPr>
        <w:t>Comet</w:t>
      </w:r>
      <w:proofErr w:type="spellEnd"/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hyperlink r:id="rId75" w:history="1">
        <w:r w:rsidRPr="009E0A9F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https://comet.net/rus/products/bathroom_spray_comet.html</w:t>
        </w:r>
      </w:hyperlink>
      <w:r>
        <w:rPr>
          <w:rFonts w:ascii="Calibri" w:hAnsi="Calibri" w:cs="Calibri"/>
          <w:sz w:val="22"/>
          <w:szCs w:val="22"/>
          <w:lang w:eastAsia="en-US"/>
        </w:rPr>
        <w:t xml:space="preserve"> </w:t>
      </w:r>
    </w:p>
    <w:p w14:paraId="033302D8" w14:textId="4E12BBB4" w:rsidR="00257C98" w:rsidRDefault="00257C98" w:rsidP="00257C98">
      <w:pPr>
        <w:pStyle w:val="a3"/>
        <w:numPr>
          <w:ilvl w:val="0"/>
          <w:numId w:val="15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>Гель для</w:t>
      </w:r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r w:rsidRPr="00257C98">
        <w:rPr>
          <w:rFonts w:ascii="Calibri" w:hAnsi="Calibri" w:cs="Calibri"/>
          <w:sz w:val="22"/>
          <w:szCs w:val="22"/>
          <w:lang w:eastAsia="en-US"/>
        </w:rPr>
        <w:t xml:space="preserve">ванной </w:t>
      </w:r>
      <w:proofErr w:type="spellStart"/>
      <w:r w:rsidRPr="00257C98">
        <w:rPr>
          <w:rFonts w:ascii="Calibri" w:hAnsi="Calibri" w:cs="Calibri"/>
          <w:sz w:val="22"/>
          <w:szCs w:val="22"/>
          <w:lang w:eastAsia="en-US"/>
        </w:rPr>
        <w:t>Comet</w:t>
      </w:r>
      <w:proofErr w:type="spellEnd"/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hyperlink r:id="rId76" w:history="1">
        <w:r w:rsidRPr="009E0A9F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https://comet.net/rus/products/bathroom_gel_comet.html</w:t>
        </w:r>
      </w:hyperlink>
    </w:p>
    <w:p w14:paraId="0F8F0937" w14:textId="7C6009EB" w:rsidR="00257C98" w:rsidRPr="00257C98" w:rsidRDefault="00257C98" w:rsidP="00257C98">
      <w:pPr>
        <w:pStyle w:val="a3"/>
        <w:numPr>
          <w:ilvl w:val="0"/>
          <w:numId w:val="15"/>
        </w:numPr>
        <w:rPr>
          <w:rFonts w:ascii="Calibri" w:hAnsi="Calibri" w:cs="Calibri"/>
          <w:sz w:val="22"/>
          <w:szCs w:val="22"/>
          <w:lang w:eastAsia="en-US"/>
        </w:rPr>
      </w:pPr>
      <w:r w:rsidRPr="00257C98">
        <w:rPr>
          <w:rFonts w:ascii="Calibri" w:hAnsi="Calibri" w:cs="Calibri"/>
          <w:sz w:val="22"/>
          <w:szCs w:val="22"/>
          <w:lang w:eastAsia="en-US"/>
        </w:rPr>
        <w:t>Туалетный блок</w:t>
      </w:r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proofErr w:type="spellStart"/>
      <w:r w:rsidRPr="00257C98">
        <w:rPr>
          <w:rFonts w:ascii="Calibri" w:hAnsi="Calibri" w:cs="Calibri"/>
          <w:sz w:val="22"/>
          <w:szCs w:val="22"/>
          <w:lang w:eastAsia="en-US"/>
        </w:rPr>
        <w:t>Comet</w:t>
      </w:r>
      <w:proofErr w:type="spellEnd"/>
      <w:r>
        <w:rPr>
          <w:rFonts w:ascii="Calibri" w:hAnsi="Calibri" w:cs="Calibri"/>
          <w:sz w:val="22"/>
          <w:szCs w:val="22"/>
          <w:lang w:eastAsia="en-US"/>
        </w:rPr>
        <w:t xml:space="preserve"> </w:t>
      </w:r>
      <w:hyperlink r:id="rId77" w:history="1">
        <w:r w:rsidRPr="009E0A9F">
          <w:rPr>
            <w:rStyle w:val="a9"/>
            <w:rFonts w:ascii="Calibri" w:hAnsi="Calibri" w:cs="Calibri"/>
            <w:sz w:val="22"/>
            <w:szCs w:val="22"/>
            <w:lang w:eastAsia="en-US"/>
          </w:rPr>
          <w:t>https://comet.net/rus/products/toilet_block.html</w:t>
        </w:r>
      </w:hyperlink>
      <w:r>
        <w:rPr>
          <w:rFonts w:ascii="Calibri" w:hAnsi="Calibri" w:cs="Calibri"/>
          <w:sz w:val="22"/>
          <w:szCs w:val="22"/>
          <w:lang w:eastAsia="en-US"/>
        </w:rPr>
        <w:t xml:space="preserve"> </w:t>
      </w:r>
    </w:p>
    <w:p w14:paraId="4328FF91" w14:textId="07E462B4" w:rsidR="00BE4E2E" w:rsidRDefault="00BE4E2E">
      <w:r>
        <w:rPr>
          <w:noProof/>
        </w:rPr>
        <w:drawing>
          <wp:inline distT="0" distB="0" distL="0" distR="0" wp14:anchorId="046177CF" wp14:editId="6E4ED4F2">
            <wp:extent cx="5940425" cy="3210560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4E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72" w:author="Naumenko" w:date="2021-12-06T20:58:00Z" w:initials="N">
    <w:p w14:paraId="178CE1CE" w14:textId="76C59998" w:rsidR="00586FCF" w:rsidRPr="00586FCF" w:rsidRDefault="00586FCF">
      <w:pPr>
        <w:pStyle w:val="a5"/>
      </w:pPr>
      <w:r>
        <w:rPr>
          <w:rStyle w:val="a4"/>
        </w:rPr>
        <w:annotationRef/>
      </w:r>
      <w:proofErr w:type="gramStart"/>
      <w:r>
        <w:t>Нужны</w:t>
      </w:r>
      <w:proofErr w:type="gramEnd"/>
      <w:r>
        <w:t xml:space="preserve"> 12 картинок для </w:t>
      </w:r>
      <w:r>
        <w:rPr>
          <w:lang w:val="en-US"/>
        </w:rPr>
        <w:t>RUS</w:t>
      </w:r>
      <w:r w:rsidRPr="00586FCF">
        <w:t xml:space="preserve"> </w:t>
      </w:r>
      <w:r>
        <w:t xml:space="preserve">и 12 для </w:t>
      </w:r>
      <w:r>
        <w:rPr>
          <w:lang w:val="en-US"/>
        </w:rPr>
        <w:t>KZ</w:t>
      </w:r>
      <w:r>
        <w:t>. Нужна общая картинка как должно выглядеть на сайте с подписями</w:t>
      </w:r>
    </w:p>
  </w:comment>
  <w:comment w:id="73" w:author="Naumenko" w:date="2021-12-06T21:00:00Z" w:initials="N">
    <w:p w14:paraId="642B480D" w14:textId="1BD610D3" w:rsidR="00586FCF" w:rsidRDefault="00586FCF">
      <w:pPr>
        <w:pStyle w:val="a5"/>
      </w:pPr>
      <w:r>
        <w:rPr>
          <w:rStyle w:val="a4"/>
        </w:rPr>
        <w:annotationRef/>
      </w:r>
      <w:r>
        <w:t xml:space="preserve">Нужны все 26 картинок. </w:t>
      </w:r>
      <w:r>
        <w:t>Нужна общая картинка как должно выглядеть на сайте с подписями</w:t>
      </w:r>
      <w:r>
        <w:t xml:space="preserve"> </w:t>
      </w:r>
    </w:p>
  </w:comment>
  <w:comment w:id="74" w:author="Naumenko" w:date="2021-12-06T21:01:00Z" w:initials="N">
    <w:p w14:paraId="7E503755" w14:textId="4AAD2AF1" w:rsidR="00586FCF" w:rsidRDefault="00586FCF">
      <w:pPr>
        <w:pStyle w:val="a5"/>
      </w:pPr>
      <w:r>
        <w:rPr>
          <w:rStyle w:val="a4"/>
        </w:rPr>
        <w:annotationRef/>
      </w:r>
      <w:r>
        <w:t>Нужны все 48 картинок</w:t>
      </w:r>
      <w:proofErr w:type="gramStart"/>
      <w:r>
        <w:t xml:space="preserve"> .</w:t>
      </w:r>
      <w:proofErr w:type="gramEnd"/>
      <w:r>
        <w:t xml:space="preserve"> </w:t>
      </w:r>
      <w:r>
        <w:t>Нужна общая картинка как должно выглядеть на сайте с подписями</w:t>
      </w:r>
    </w:p>
  </w:comment>
  <w:comment w:id="75" w:author="Naumenko" w:date="2021-12-06T21:12:00Z" w:initials="N">
    <w:p w14:paraId="4C192B97" w14:textId="4A3A8B01" w:rsidR="00192B31" w:rsidRDefault="00192B31">
      <w:pPr>
        <w:pStyle w:val="a5"/>
      </w:pPr>
      <w:r>
        <w:rPr>
          <w:rStyle w:val="a4"/>
        </w:rPr>
        <w:annotationRef/>
      </w:r>
      <w:r>
        <w:t xml:space="preserve">Такую страницу нужно будет создать для спрея? </w:t>
      </w:r>
      <w:hyperlink r:id="rId1" w:history="1">
        <w:r w:rsidRPr="00B72552">
          <w:rPr>
            <w:rStyle w:val="a9"/>
          </w:rPr>
          <w:t>https://comet.net/rus/products/universal_gel_comet.html?rel=0</w:t>
        </w:r>
        <w:proofErr w:type="gramStart"/>
      </w:hyperlink>
      <w:r>
        <w:t xml:space="preserve">     Н</w:t>
      </w:r>
      <w:proofErr w:type="gramEnd"/>
      <w:r>
        <w:t>е нашел описания.</w:t>
      </w:r>
    </w:p>
  </w:comment>
  <w:comment w:id="76" w:author="Naumenko" w:date="2021-12-06T21:10:00Z" w:initials="N">
    <w:p w14:paraId="7DD91884" w14:textId="587E9EEF" w:rsidR="00192B31" w:rsidRDefault="00192B31">
      <w:pPr>
        <w:pStyle w:val="a5"/>
      </w:pPr>
      <w:r>
        <w:rPr>
          <w:rStyle w:val="a4"/>
        </w:rPr>
        <w:annotationRef/>
      </w:r>
      <w:r>
        <w:t>Речь идет о спреях?</w:t>
      </w:r>
    </w:p>
  </w:comment>
  <w:comment w:id="77" w:author="Naumenko" w:date="2021-12-06T21:19:00Z" w:initials="N">
    <w:p w14:paraId="3097B76A" w14:textId="7CEF2004" w:rsidR="005D7B87" w:rsidRDefault="005D7B87">
      <w:pPr>
        <w:pStyle w:val="a5"/>
      </w:pPr>
      <w:r>
        <w:rPr>
          <w:rStyle w:val="a4"/>
        </w:rPr>
        <w:annotationRef/>
      </w:r>
      <w:r>
        <w:t>Не совсем понятно какое изображение добавить</w:t>
      </w:r>
      <w:proofErr w:type="gramStart"/>
      <w:r>
        <w:t>.</w:t>
      </w:r>
      <w:proofErr w:type="gramEnd"/>
      <w:r>
        <w:t xml:space="preserve"> В макете добавилось больше изображений</w:t>
      </w:r>
    </w:p>
  </w:comment>
  <w:comment w:id="78" w:author="Naumenko" w:date="2021-12-06T21:24:00Z" w:initials="N">
    <w:p w14:paraId="7CAC3801" w14:textId="5ABE870E" w:rsidR="005D7B87" w:rsidRDefault="005D7B87">
      <w:pPr>
        <w:pStyle w:val="a5"/>
      </w:pPr>
      <w:r>
        <w:rPr>
          <w:rStyle w:val="a4"/>
        </w:rPr>
        <w:annotationRef/>
      </w:r>
      <w:r>
        <w:t>Предоставить макет.</w:t>
      </w:r>
    </w:p>
  </w:comment>
  <w:comment w:id="79" w:author="Naumenko" w:date="2021-12-06T21:28:00Z" w:initials="N">
    <w:p w14:paraId="783DBA64" w14:textId="77D14BB6" w:rsidR="0047769F" w:rsidRPr="0047769F" w:rsidRDefault="0047769F">
      <w:pPr>
        <w:pStyle w:val="a5"/>
      </w:pPr>
      <w:r>
        <w:rPr>
          <w:rStyle w:val="a4"/>
        </w:rPr>
        <w:annotationRef/>
      </w:r>
      <w:r>
        <w:t xml:space="preserve">Удалить только в </w:t>
      </w:r>
      <w:r>
        <w:rPr>
          <w:lang w:val="en-US"/>
        </w:rPr>
        <w:t>UA</w:t>
      </w:r>
      <w:r>
        <w:t>?</w:t>
      </w:r>
    </w:p>
  </w:comment>
  <w:comment w:id="80" w:author="Naumenko" w:date="2021-12-06T21:29:00Z" w:initials="N">
    <w:p w14:paraId="33527609" w14:textId="09B4ED96" w:rsidR="0047769F" w:rsidRPr="0047769F" w:rsidRDefault="0047769F">
      <w:pPr>
        <w:pStyle w:val="a5"/>
      </w:pPr>
      <w:r>
        <w:rPr>
          <w:rStyle w:val="a4"/>
        </w:rPr>
        <w:annotationRef/>
      </w:r>
      <w:r>
        <w:t xml:space="preserve">Только в </w:t>
      </w:r>
      <w:r>
        <w:rPr>
          <w:lang w:val="en-US"/>
        </w:rPr>
        <w:t xml:space="preserve">UA </w:t>
      </w:r>
      <w:r>
        <w:t>удалить?</w:t>
      </w:r>
    </w:p>
  </w:comment>
  <w:comment w:id="81" w:author="Samoshkina (Usoltseva) Sofia" w:date="2021-08-23T19:04:00Z" w:initials="S(S">
    <w:p w14:paraId="2959B2F0" w14:textId="77777777" w:rsidR="00F77793" w:rsidRDefault="00F77793">
      <w:pPr>
        <w:pStyle w:val="a5"/>
      </w:pPr>
      <w:r>
        <w:rPr>
          <w:rStyle w:val="a4"/>
        </w:rPr>
        <w:annotationRef/>
      </w:r>
      <w:r>
        <w:t>Данные продукты также встречаются в разделах «Где использовать»:</w:t>
      </w:r>
    </w:p>
    <w:p w14:paraId="433657BB" w14:textId="16B38DB5" w:rsidR="00F77793" w:rsidRDefault="00361821">
      <w:pPr>
        <w:pStyle w:val="a5"/>
      </w:pPr>
      <w:hyperlink r:id="rId2" w:history="1">
        <w:r w:rsidR="00F77793" w:rsidRPr="009E0A9F">
          <w:rPr>
            <w:rStyle w:val="a9"/>
          </w:rPr>
          <w:t>https://comet.net/ua/expert_advice/kitchen.html</w:t>
        </w:r>
      </w:hyperlink>
    </w:p>
    <w:p w14:paraId="377FBDB0" w14:textId="1DAFEDAA" w:rsidR="00F77793" w:rsidRDefault="00361821">
      <w:pPr>
        <w:pStyle w:val="a5"/>
      </w:pPr>
      <w:hyperlink r:id="rId3" w:history="1">
        <w:r w:rsidR="00F77793" w:rsidRPr="009E0A9F">
          <w:rPr>
            <w:rStyle w:val="a9"/>
          </w:rPr>
          <w:t>https://comet.net/ua/expert_advice/bathroom.html</w:t>
        </w:r>
      </w:hyperlink>
    </w:p>
    <w:p w14:paraId="11C1951D" w14:textId="21FBCE24" w:rsidR="00F77793" w:rsidRDefault="00361821">
      <w:pPr>
        <w:pStyle w:val="a5"/>
      </w:pPr>
      <w:hyperlink r:id="rId4" w:history="1">
        <w:r w:rsidR="00F77793" w:rsidRPr="009E0A9F">
          <w:rPr>
            <w:rStyle w:val="a9"/>
          </w:rPr>
          <w:t>https://comet.net/ua/expert_advice/toilet.html</w:t>
        </w:r>
      </w:hyperlink>
    </w:p>
    <w:p w14:paraId="68D8C634" w14:textId="77777777" w:rsidR="00F77793" w:rsidRDefault="00F77793">
      <w:pPr>
        <w:pStyle w:val="a5"/>
      </w:pPr>
    </w:p>
    <w:p w14:paraId="1B13C292" w14:textId="788E474A" w:rsidR="00F77793" w:rsidRDefault="00F77793">
      <w:pPr>
        <w:pStyle w:val="a5"/>
      </w:pPr>
      <w:r>
        <w:t>и на главной странице в подвале в разделе «Сила глубокого очищения» и «</w:t>
      </w:r>
      <w:proofErr w:type="gramStart"/>
      <w:r>
        <w:t>Индивидуальных</w:t>
      </w:r>
      <w:proofErr w:type="gramEnd"/>
      <w:r>
        <w:t xml:space="preserve"> подход». </w:t>
      </w:r>
    </w:p>
    <w:p w14:paraId="309661EB" w14:textId="73B4B3BB" w:rsidR="00F77793" w:rsidRDefault="00F77793">
      <w:pPr>
        <w:pStyle w:val="a5"/>
      </w:pPr>
      <w:r>
        <w:rPr>
          <w:noProof/>
        </w:rPr>
        <w:drawing>
          <wp:inline distT="0" distB="0" distL="0" distR="0" wp14:anchorId="765FF66E" wp14:editId="0E8BAC76">
            <wp:extent cx="2806700" cy="14506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8931" cy="14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D9AC" w14:textId="77777777" w:rsidR="00F77793" w:rsidRDefault="00F77793">
      <w:pPr>
        <w:pStyle w:val="a5"/>
      </w:pPr>
    </w:p>
    <w:p w14:paraId="1D7859FE" w14:textId="77777777" w:rsidR="00F77793" w:rsidRDefault="00F77793">
      <w:pPr>
        <w:pStyle w:val="a5"/>
      </w:pPr>
      <w:r>
        <w:t xml:space="preserve">Данные разделы тоже удаляем? </w:t>
      </w:r>
    </w:p>
    <w:p w14:paraId="4C0FFDD3" w14:textId="523E4AC8" w:rsidR="003164E3" w:rsidRPr="003164E3" w:rsidRDefault="003164E3">
      <w:pPr>
        <w:pStyle w:val="a5"/>
        <w:rPr>
          <w:b/>
          <w:bCs/>
        </w:rPr>
      </w:pPr>
      <w:r w:rsidRPr="003164E3">
        <w:rPr>
          <w:b/>
          <w:bCs/>
        </w:rPr>
        <w:br/>
        <w:t xml:space="preserve">Давайте </w:t>
      </w:r>
      <w:proofErr w:type="gramStart"/>
      <w:r w:rsidRPr="003164E3">
        <w:rPr>
          <w:b/>
          <w:bCs/>
        </w:rPr>
        <w:t>заменим на текст</w:t>
      </w:r>
      <w:proofErr w:type="gramEnd"/>
      <w:r w:rsidRPr="003164E3">
        <w:rPr>
          <w:b/>
          <w:bCs/>
        </w:rPr>
        <w:t xml:space="preserve"> и фото с порошками?</w:t>
      </w:r>
    </w:p>
  </w:comment>
  <w:comment w:id="82" w:author="Naumenko" w:date="2021-12-06T21:30:00Z" w:initials="N">
    <w:p w14:paraId="7D0B4ADC" w14:textId="3343D431" w:rsidR="0047769F" w:rsidRDefault="0047769F">
      <w:pPr>
        <w:pStyle w:val="a5"/>
      </w:pPr>
      <w:r>
        <w:rPr>
          <w:rStyle w:val="a4"/>
        </w:rPr>
        <w:annotationRef/>
      </w:r>
      <w:r>
        <w:t>Удалять на всех версия?</w:t>
      </w:r>
    </w:p>
  </w:comment>
  <w:comment w:id="85" w:author="Naumenko" w:date="2021-12-06T21:31:00Z" w:initials="N">
    <w:p w14:paraId="4C301E56" w14:textId="617CF8E4" w:rsidR="0047769F" w:rsidRDefault="0047769F">
      <w:pPr>
        <w:pStyle w:val="a5"/>
      </w:pPr>
      <w:r>
        <w:rPr>
          <w:rStyle w:val="a4"/>
        </w:rPr>
        <w:annotationRef/>
      </w:r>
      <w:r>
        <w:t>Предоставить нужные иконки</w:t>
      </w:r>
    </w:p>
  </w:comment>
  <w:comment w:id="86" w:author="Naumenko" w:date="2021-12-06T21:32:00Z" w:initials="N">
    <w:p w14:paraId="12653194" w14:textId="2616596E" w:rsidR="0047769F" w:rsidRDefault="0047769F">
      <w:pPr>
        <w:pStyle w:val="a5"/>
      </w:pPr>
      <w:r>
        <w:rPr>
          <w:rStyle w:val="a4"/>
        </w:rPr>
        <w:annotationRef/>
      </w:r>
      <w:r>
        <w:t xml:space="preserve">Не </w:t>
      </w:r>
      <w:proofErr w:type="gramStart"/>
      <w:r>
        <w:t>понятно</w:t>
      </w:r>
      <w:proofErr w:type="gramEnd"/>
      <w:r>
        <w:t xml:space="preserve"> в какую область добавить кнопку. Прошу нарисовать на скриншоте </w:t>
      </w:r>
    </w:p>
  </w:comment>
  <w:comment w:id="87" w:author="Naumenko" w:date="2021-12-06T21:32:00Z" w:initials="N">
    <w:p w14:paraId="42719273" w14:textId="5ADC5411" w:rsidR="0047769F" w:rsidRPr="0047769F" w:rsidRDefault="0047769F">
      <w:pPr>
        <w:pStyle w:val="a5"/>
      </w:pPr>
      <w:r>
        <w:rPr>
          <w:rStyle w:val="a4"/>
        </w:rPr>
        <w:annotationRef/>
      </w:r>
      <w:r>
        <w:t xml:space="preserve">Предоставить </w:t>
      </w:r>
      <w:r>
        <w:rPr>
          <w:lang w:val="en-US"/>
        </w:rPr>
        <w:t>UTM</w:t>
      </w:r>
      <w:r w:rsidRPr="0047769F">
        <w:t xml:space="preserve"> </w:t>
      </w:r>
      <w:r>
        <w:t>код</w:t>
      </w:r>
    </w:p>
  </w:comment>
  <w:comment w:id="88" w:author="Naumenko" w:date="2021-12-06T21:36:00Z" w:initials="N">
    <w:p w14:paraId="2268B937" w14:textId="69202A3E" w:rsidR="0047769F" w:rsidRDefault="0047769F">
      <w:pPr>
        <w:pStyle w:val="a5"/>
      </w:pPr>
      <w:r>
        <w:rPr>
          <w:rStyle w:val="a4"/>
        </w:rPr>
        <w:annotationRef/>
      </w:r>
      <w:r>
        <w:t>Желательно нарисовать с нужными картинками. И нужен текст</w:t>
      </w:r>
    </w:p>
  </w:comment>
  <w:comment w:id="89" w:author="Naumenko" w:date="2021-12-06T21:36:00Z" w:initials="N">
    <w:p w14:paraId="1201817D" w14:textId="66CA4F3D" w:rsidR="0047769F" w:rsidRDefault="0047769F">
      <w:pPr>
        <w:pStyle w:val="a5"/>
      </w:pPr>
      <w:r>
        <w:rPr>
          <w:rStyle w:val="a4"/>
        </w:rPr>
        <w:annotationRef/>
      </w:r>
      <w:r>
        <w:t>На всех версиях сайта удалить?</w:t>
      </w:r>
    </w:p>
  </w:comment>
  <w:comment w:id="90" w:author="Mikhail Berdiev" w:date="2021-08-19T16:25:00Z" w:initials="MB">
    <w:p w14:paraId="08EA5269" w14:textId="5948E209" w:rsidR="00651170" w:rsidRPr="00651170" w:rsidRDefault="00651170">
      <w:pPr>
        <w:pStyle w:val="a5"/>
      </w:pPr>
      <w:r>
        <w:rPr>
          <w:rStyle w:val="a4"/>
        </w:rPr>
        <w:annotationRef/>
      </w:r>
      <w:r>
        <w:t>Можем уменьшить овал в два раза и уместить текст в нем?</w:t>
      </w:r>
    </w:p>
  </w:comment>
  <w:comment w:id="91" w:author="Samoshkina (Usoltseva) Sofia" w:date="2021-08-23T20:25:00Z" w:initials="S(S">
    <w:p w14:paraId="5C7D4C89" w14:textId="77777777" w:rsidR="00257C98" w:rsidRDefault="00257C98">
      <w:pPr>
        <w:pStyle w:val="a5"/>
      </w:pPr>
      <w:r>
        <w:rPr>
          <w:rStyle w:val="a4"/>
        </w:rPr>
        <w:annotationRef/>
      </w:r>
      <w:r>
        <w:t xml:space="preserve">Сможете предоставить исходники макетов? </w:t>
      </w:r>
    </w:p>
    <w:p w14:paraId="03E74440" w14:textId="77777777" w:rsidR="003164E3" w:rsidRDefault="003164E3">
      <w:pPr>
        <w:pStyle w:val="a5"/>
      </w:pPr>
    </w:p>
    <w:p w14:paraId="7F03F357" w14:textId="7C6AA6D9" w:rsidR="003164E3" w:rsidRDefault="003164E3">
      <w:pPr>
        <w:pStyle w:val="a5"/>
      </w:pPr>
      <w:r>
        <w:t xml:space="preserve">Я думаю да. А вы можете сориентировать, в каком виде они нужны? Размер, формат? Если не получится, давайте тогда не будем менять. </w:t>
      </w:r>
    </w:p>
  </w:comment>
  <w:comment w:id="92" w:author="Naumenko" w:date="2021-12-06T21:42:00Z" w:initials="N">
    <w:p w14:paraId="0E74FAE5" w14:textId="7FDEBAC7" w:rsidR="00361821" w:rsidRDefault="00361821">
      <w:pPr>
        <w:pStyle w:val="a5"/>
      </w:pPr>
      <w:r>
        <w:rPr>
          <w:rStyle w:val="a4"/>
        </w:rPr>
        <w:annotationRef/>
      </w:r>
      <w:r>
        <w:t>Желательно предоставить макет в разрешении 1920х1080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C0FFDD3" w15:done="0"/>
  <w15:commentEx w15:paraId="08EA5269" w15:done="0"/>
  <w15:commentEx w15:paraId="7F03F357" w15:paraIdParent="08EA526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CE6FDA" w16cex:dateUtc="2021-08-23T16:04:00Z"/>
  <w16cex:commentExtensible w16cex:durableId="24C9045D" w16cex:dateUtc="2021-08-19T13:25:00Z"/>
  <w16cex:commentExtensible w16cex:durableId="24CE82A1" w16cex:dateUtc="2021-08-23T17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C0FFDD3" w16cid:durableId="24CE6FDA"/>
  <w16cid:commentId w16cid:paraId="08EA5269" w16cid:durableId="24C9045D"/>
  <w16cid:commentId w16cid:paraId="7F03F357" w16cid:durableId="24CE82A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D66082"/>
    <w:multiLevelType w:val="hybridMultilevel"/>
    <w:tmpl w:val="DF1E0F10"/>
    <w:lvl w:ilvl="0" w:tplc="C7045AB8">
      <w:start w:val="1"/>
      <w:numFmt w:val="decimal"/>
      <w:lvlText w:val="%1.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>
    <w:nsid w:val="0FC64400"/>
    <w:multiLevelType w:val="multilevel"/>
    <w:tmpl w:val="F52C49EA"/>
    <w:lvl w:ilvl="0">
      <w:start w:val="5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)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14EE13FD"/>
    <w:multiLevelType w:val="multilevel"/>
    <w:tmpl w:val="F2321D06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lvlText w:val="%1.%2.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)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)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)%3.%4.%5.%6.%7.%8.%9."/>
      <w:lvlJc w:val="left"/>
      <w:pPr>
        <w:ind w:left="4680" w:hanging="1800"/>
      </w:pPr>
      <w:rPr>
        <w:rFonts w:hint="default"/>
      </w:rPr>
    </w:lvl>
  </w:abstractNum>
  <w:abstractNum w:abstractNumId="3">
    <w:nsid w:val="2DFB32DA"/>
    <w:multiLevelType w:val="hybridMultilevel"/>
    <w:tmpl w:val="7DEC2F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E647105"/>
    <w:multiLevelType w:val="hybridMultilevel"/>
    <w:tmpl w:val="1E422D98"/>
    <w:lvl w:ilvl="0" w:tplc="D4F0830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2620D7"/>
    <w:multiLevelType w:val="hybridMultilevel"/>
    <w:tmpl w:val="AE9C1CA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72250EB"/>
    <w:multiLevelType w:val="multilevel"/>
    <w:tmpl w:val="2886140E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)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3EE34D3A"/>
    <w:multiLevelType w:val="multilevel"/>
    <w:tmpl w:val="F5B47B7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3EEC12DF"/>
    <w:multiLevelType w:val="hybridMultilevel"/>
    <w:tmpl w:val="4BA2FA90"/>
    <w:lvl w:ilvl="0" w:tplc="D4F0830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1610AC9"/>
    <w:multiLevelType w:val="hybridMultilevel"/>
    <w:tmpl w:val="41AA69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6882976"/>
    <w:multiLevelType w:val="hybridMultilevel"/>
    <w:tmpl w:val="D89681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9B75C48"/>
    <w:multiLevelType w:val="hybridMultilevel"/>
    <w:tmpl w:val="1AC0BDF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D007657"/>
    <w:multiLevelType w:val="hybridMultilevel"/>
    <w:tmpl w:val="5442F04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20C0E36"/>
    <w:multiLevelType w:val="hybridMultilevel"/>
    <w:tmpl w:val="902C5C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A1843B1"/>
    <w:multiLevelType w:val="multilevel"/>
    <w:tmpl w:val="59D6FE4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7E862BE2"/>
    <w:multiLevelType w:val="hybridMultilevel"/>
    <w:tmpl w:val="4B8A6870"/>
    <w:lvl w:ilvl="0" w:tplc="D4F0830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3"/>
  </w:num>
  <w:num w:numId="4">
    <w:abstractNumId w:val="12"/>
  </w:num>
  <w:num w:numId="5">
    <w:abstractNumId w:val="13"/>
  </w:num>
  <w:num w:numId="6">
    <w:abstractNumId w:val="11"/>
  </w:num>
  <w:num w:numId="7">
    <w:abstractNumId w:val="5"/>
  </w:num>
  <w:num w:numId="8">
    <w:abstractNumId w:val="10"/>
  </w:num>
  <w:num w:numId="9">
    <w:abstractNumId w:val="2"/>
  </w:num>
  <w:num w:numId="10">
    <w:abstractNumId w:val="6"/>
  </w:num>
  <w:num w:numId="11">
    <w:abstractNumId w:val="0"/>
  </w:num>
  <w:num w:numId="12">
    <w:abstractNumId w:val="7"/>
  </w:num>
  <w:num w:numId="13">
    <w:abstractNumId w:val="1"/>
  </w:num>
  <w:num w:numId="14">
    <w:abstractNumId w:val="8"/>
  </w:num>
  <w:num w:numId="15">
    <w:abstractNumId w:val="15"/>
  </w:num>
  <w:num w:numId="16">
    <w:abstractNumId w:val="9"/>
  </w:num>
  <w:num w:numId="17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user9">
    <w15:presenceInfo w15:providerId="None" w15:userId="user9"/>
  </w15:person>
  <w15:person w15:author="Samoshkina (Usoltseva) Sofia">
    <w15:presenceInfo w15:providerId="AD" w15:userId="S-1-5-21-2392415669-2982124299-1646534626-16156"/>
  </w15:person>
  <w15:person w15:author="Mikhail Berdiev">
    <w15:presenceInfo w15:providerId="AD" w15:userId="S::berdiev.m@fatergroup.com::3272407f-61e4-4abe-b6dd-dacb56bd476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711B"/>
    <w:rsid w:val="00000715"/>
    <w:rsid w:val="0001103B"/>
    <w:rsid w:val="0015711B"/>
    <w:rsid w:val="00182DE6"/>
    <w:rsid w:val="00185645"/>
    <w:rsid w:val="00192B31"/>
    <w:rsid w:val="0022140A"/>
    <w:rsid w:val="002537B2"/>
    <w:rsid w:val="00257C98"/>
    <w:rsid w:val="00284C6C"/>
    <w:rsid w:val="002B7F28"/>
    <w:rsid w:val="003164E3"/>
    <w:rsid w:val="00333389"/>
    <w:rsid w:val="003540AE"/>
    <w:rsid w:val="00361821"/>
    <w:rsid w:val="0037685B"/>
    <w:rsid w:val="003F6F60"/>
    <w:rsid w:val="00460A06"/>
    <w:rsid w:val="0047769F"/>
    <w:rsid w:val="00531CD3"/>
    <w:rsid w:val="0054415C"/>
    <w:rsid w:val="00552422"/>
    <w:rsid w:val="00552AB4"/>
    <w:rsid w:val="00586FCF"/>
    <w:rsid w:val="005D7B87"/>
    <w:rsid w:val="005E2787"/>
    <w:rsid w:val="006205CA"/>
    <w:rsid w:val="006220E0"/>
    <w:rsid w:val="00651170"/>
    <w:rsid w:val="006653EA"/>
    <w:rsid w:val="00683381"/>
    <w:rsid w:val="006D3D04"/>
    <w:rsid w:val="0071317A"/>
    <w:rsid w:val="00770B71"/>
    <w:rsid w:val="007A15BA"/>
    <w:rsid w:val="007B19B5"/>
    <w:rsid w:val="007F1136"/>
    <w:rsid w:val="00825E2B"/>
    <w:rsid w:val="0083186A"/>
    <w:rsid w:val="008337A2"/>
    <w:rsid w:val="00941F1E"/>
    <w:rsid w:val="00954FFE"/>
    <w:rsid w:val="009C0E8B"/>
    <w:rsid w:val="009F7281"/>
    <w:rsid w:val="00A75F30"/>
    <w:rsid w:val="00A812B8"/>
    <w:rsid w:val="00AA1F8B"/>
    <w:rsid w:val="00AC10D6"/>
    <w:rsid w:val="00B00D6A"/>
    <w:rsid w:val="00B96156"/>
    <w:rsid w:val="00BC03EA"/>
    <w:rsid w:val="00BC276D"/>
    <w:rsid w:val="00BC6837"/>
    <w:rsid w:val="00BE4E2E"/>
    <w:rsid w:val="00CA6E65"/>
    <w:rsid w:val="00D93FFA"/>
    <w:rsid w:val="00DB2D90"/>
    <w:rsid w:val="00DE714F"/>
    <w:rsid w:val="00EF6A17"/>
    <w:rsid w:val="00F77793"/>
    <w:rsid w:val="00F77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0AA5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0A06"/>
    <w:pPr>
      <w:spacing w:after="0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0A06"/>
    <w:pPr>
      <w:ind w:left="720"/>
    </w:pPr>
  </w:style>
  <w:style w:type="paragraph" w:customStyle="1" w:styleId="xmsonormal">
    <w:name w:val="x_msonormal"/>
    <w:basedOn w:val="a"/>
    <w:rsid w:val="00460A06"/>
  </w:style>
  <w:style w:type="character" w:styleId="a4">
    <w:name w:val="annotation reference"/>
    <w:basedOn w:val="a0"/>
    <w:uiPriority w:val="99"/>
    <w:semiHidden/>
    <w:unhideWhenUsed/>
    <w:rsid w:val="0022140A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22140A"/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22140A"/>
    <w:rPr>
      <w:rFonts w:ascii="Times New Roman" w:hAnsi="Times New Roman" w:cs="Times New Roman"/>
      <w:sz w:val="20"/>
      <w:szCs w:val="20"/>
      <w:lang w:eastAsia="ru-RU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22140A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22140A"/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styleId="a9">
    <w:name w:val="Hyperlink"/>
    <w:basedOn w:val="a0"/>
    <w:uiPriority w:val="99"/>
    <w:unhideWhenUsed/>
    <w:rsid w:val="0022140A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140A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E4E2E"/>
    <w:rPr>
      <w:color w:val="954F72" w:themeColor="followed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586FCF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586FCF"/>
    <w:rPr>
      <w:rFonts w:ascii="Tahom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0A06"/>
    <w:pPr>
      <w:spacing w:after="0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0A06"/>
    <w:pPr>
      <w:ind w:left="720"/>
    </w:pPr>
  </w:style>
  <w:style w:type="paragraph" w:customStyle="1" w:styleId="xmsonormal">
    <w:name w:val="x_msonormal"/>
    <w:basedOn w:val="a"/>
    <w:rsid w:val="00460A06"/>
  </w:style>
  <w:style w:type="character" w:styleId="a4">
    <w:name w:val="annotation reference"/>
    <w:basedOn w:val="a0"/>
    <w:uiPriority w:val="99"/>
    <w:semiHidden/>
    <w:unhideWhenUsed/>
    <w:rsid w:val="0022140A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22140A"/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22140A"/>
    <w:rPr>
      <w:rFonts w:ascii="Times New Roman" w:hAnsi="Times New Roman" w:cs="Times New Roman"/>
      <w:sz w:val="20"/>
      <w:szCs w:val="20"/>
      <w:lang w:eastAsia="ru-RU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22140A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22140A"/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styleId="a9">
    <w:name w:val="Hyperlink"/>
    <w:basedOn w:val="a0"/>
    <w:uiPriority w:val="99"/>
    <w:unhideWhenUsed/>
    <w:rsid w:val="0022140A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140A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E4E2E"/>
    <w:rPr>
      <w:color w:val="954F72" w:themeColor="followed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586FCF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586FCF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66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5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comet.net/ua/expert_advice/bathroom.html" TargetMode="External"/><Relationship Id="rId2" Type="http://schemas.openxmlformats.org/officeDocument/2006/relationships/hyperlink" Target="https://comet.net/ua/expert_advice/kitchen.html" TargetMode="External"/><Relationship Id="rId1" Type="http://schemas.openxmlformats.org/officeDocument/2006/relationships/hyperlink" Target="https://comet.net/rus/products/universal_gel_comet.html?rel=0" TargetMode="External"/><Relationship Id="rId5" Type="http://schemas.openxmlformats.org/officeDocument/2006/relationships/image" Target="media/image22.png"/><Relationship Id="rId4" Type="http://schemas.openxmlformats.org/officeDocument/2006/relationships/hyperlink" Target="https://comet.net/ua/expert_advice/toilet.html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jpeg"/><Relationship Id="rId42" Type="http://schemas.openxmlformats.org/officeDocument/2006/relationships/hyperlink" Target="https://comet.net/ua/products/universal_gel_comet.html" TargetMode="External"/><Relationship Id="rId47" Type="http://schemas.openxmlformats.org/officeDocument/2006/relationships/hyperlink" Target="https://comet.net/ua/products/toilet_block.html" TargetMode="External"/><Relationship Id="rId63" Type="http://schemas.openxmlformats.org/officeDocument/2006/relationships/hyperlink" Target="https://comet.net/rus/expert_advice/oven.html" TargetMode="External"/><Relationship Id="rId68" Type="http://schemas.openxmlformats.org/officeDocument/2006/relationships/image" Target="media/image35.png"/><Relationship Id="rId84" Type="http://schemas.microsoft.com/office/2011/relationships/commentsExtended" Target="commentsExtended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s://comet.net/ua/expert_advice/index.html" TargetMode="External"/><Relationship Id="rId37" Type="http://schemas.openxmlformats.org/officeDocument/2006/relationships/hyperlink" Target="https://comet.net/ua/expert_advice/cooker_hood.html" TargetMode="External"/><Relationship Id="rId53" Type="http://schemas.openxmlformats.org/officeDocument/2006/relationships/image" Target="cid:image004.png@01D787BE.865AC2B0" TargetMode="External"/><Relationship Id="rId58" Type="http://schemas.openxmlformats.org/officeDocument/2006/relationships/hyperlink" Target="https://comet.net/rus/expert_advice/toilet.html" TargetMode="External"/><Relationship Id="rId74" Type="http://schemas.openxmlformats.org/officeDocument/2006/relationships/hyperlink" Target="https://comet.net/rus/products/scour_comet.html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33.png"/><Relationship Id="rId82" Type="http://schemas.microsoft.com/office/2016/09/relationships/commentsIds" Target="commentsIds.xml"/><Relationship Id="rId19" Type="http://schemas.openxmlformats.org/officeDocument/2006/relationships/image" Target="media/image11.png"/><Relationship Id="rId14" Type="http://schemas.openxmlformats.org/officeDocument/2006/relationships/image" Target="media/image7.jpeg"/><Relationship Id="rId22" Type="http://schemas.openxmlformats.org/officeDocument/2006/relationships/image" Target="media/image13.jpeg"/><Relationship Id="rId27" Type="http://schemas.openxmlformats.org/officeDocument/2006/relationships/image" Target="cid:image003.png@01D787BE.865AC2B0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s://comet.net/ua/expert_advice/oven.html" TargetMode="External"/><Relationship Id="rId43" Type="http://schemas.openxmlformats.org/officeDocument/2006/relationships/hyperlink" Target="https://comet.net/ua/products/toilet_gel_comet.html" TargetMode="External"/><Relationship Id="rId48" Type="http://schemas.openxmlformats.org/officeDocument/2006/relationships/image" Target="media/image23.png"/><Relationship Id="rId56" Type="http://schemas.openxmlformats.org/officeDocument/2006/relationships/hyperlink" Target="https://comet.net/rus/expert_advice/kitchen.html" TargetMode="External"/><Relationship Id="rId64" Type="http://schemas.openxmlformats.org/officeDocument/2006/relationships/hyperlink" Target="https://comet.net/rus/expert_advice/kitchen_stove.html" TargetMode="External"/><Relationship Id="rId69" Type="http://schemas.openxmlformats.org/officeDocument/2006/relationships/image" Target="media/image36.png"/><Relationship Id="rId77" Type="http://schemas.openxmlformats.org/officeDocument/2006/relationships/hyperlink" Target="https://comet.net/rus/products/toilet_block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hyperlink" Target="https://comet.net/rus/products/powder_without_chlorinol.html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cid:image014.png@01D787BE.865AC2B0" TargetMode="External"/><Relationship Id="rId25" Type="http://schemas.openxmlformats.org/officeDocument/2006/relationships/hyperlink" Target="https://comet.net/rus/products/powder_comet.html" TargetMode="External"/><Relationship Id="rId33" Type="http://schemas.openxmlformats.org/officeDocument/2006/relationships/hyperlink" Target="https://comet.net/ua/expert_advice/sink.html" TargetMode="External"/><Relationship Id="rId38" Type="http://schemas.openxmlformats.org/officeDocument/2006/relationships/hyperlink" Target="https://comet.net/ua/expert_advice/kitchen.html" TargetMode="External"/><Relationship Id="rId46" Type="http://schemas.openxmlformats.org/officeDocument/2006/relationships/hyperlink" Target="https://comet.net/ua/products/bathroom_spray_comet.html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4.png"/><Relationship Id="rId20" Type="http://schemas.openxmlformats.org/officeDocument/2006/relationships/comments" Target="comments.xml"/><Relationship Id="rId41" Type="http://schemas.openxmlformats.org/officeDocument/2006/relationships/image" Target="media/image21.png"/><Relationship Id="rId54" Type="http://schemas.openxmlformats.org/officeDocument/2006/relationships/image" Target="media/image28.png"/><Relationship Id="rId62" Type="http://schemas.openxmlformats.org/officeDocument/2006/relationships/hyperlink" Target="https://comet.net/rus/expert_advice/toilet_rust.html" TargetMode="External"/><Relationship Id="rId70" Type="http://schemas.openxmlformats.org/officeDocument/2006/relationships/image" Target="media/image37.png"/><Relationship Id="rId75" Type="http://schemas.openxmlformats.org/officeDocument/2006/relationships/hyperlink" Target="https://comet.net/rus/products/bathroom_spray_comet.html" TargetMode="External"/><Relationship Id="rId83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hyperlink" Target="https://comet.net/rus/products/powder_without_chlorinol.html" TargetMode="External"/><Relationship Id="rId36" Type="http://schemas.openxmlformats.org/officeDocument/2006/relationships/hyperlink" Target="https://comet.net/ua/expert_advice/kitchen_stove.html" TargetMode="External"/><Relationship Id="rId49" Type="http://schemas.openxmlformats.org/officeDocument/2006/relationships/image" Target="media/image24.png"/><Relationship Id="rId57" Type="http://schemas.openxmlformats.org/officeDocument/2006/relationships/image" Target="media/image30.png"/><Relationship Id="rId10" Type="http://schemas.openxmlformats.org/officeDocument/2006/relationships/image" Target="media/image3.jpeg"/><Relationship Id="rId31" Type="http://schemas.openxmlformats.org/officeDocument/2006/relationships/image" Target="media/image19.png"/><Relationship Id="rId44" Type="http://schemas.openxmlformats.org/officeDocument/2006/relationships/hyperlink" Target="https://comet.net/ua/products/scour_comet.html" TargetMode="External"/><Relationship Id="rId52" Type="http://schemas.openxmlformats.org/officeDocument/2006/relationships/image" Target="media/image27.png"/><Relationship Id="rId60" Type="http://schemas.openxmlformats.org/officeDocument/2006/relationships/image" Target="media/image32.png"/><Relationship Id="rId65" Type="http://schemas.openxmlformats.org/officeDocument/2006/relationships/hyperlink" Target="https://comet.net/rus/expert_advice/cooker_hood.html" TargetMode="External"/><Relationship Id="rId73" Type="http://schemas.openxmlformats.org/officeDocument/2006/relationships/hyperlink" Target="https://comet.net/rus/products/toilet_gel_comet.html" TargetMode="External"/><Relationship Id="rId78" Type="http://schemas.openxmlformats.org/officeDocument/2006/relationships/image" Target="media/image38.png"/><Relationship Id="rId81" Type="http://schemas.microsoft.com/office/2018/08/relationships/commentsExtensible" Target="commentsExtensible.xml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20.png"/><Relationship Id="rId34" Type="http://schemas.openxmlformats.org/officeDocument/2006/relationships/hyperlink" Target="https://comet.net/ua/expert_advice/toilet_rust.html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29.png"/><Relationship Id="rId76" Type="http://schemas.openxmlformats.org/officeDocument/2006/relationships/hyperlink" Target="https://comet.net/rus/products/bathroom_gel_comet.html" TargetMode="External"/><Relationship Id="rId7" Type="http://schemas.openxmlformats.org/officeDocument/2006/relationships/hyperlink" Target="https://comet." TargetMode="External"/><Relationship Id="rId71" Type="http://schemas.openxmlformats.org/officeDocument/2006/relationships/hyperlink" Target="https://comet.net/rus/products/powder_comet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5.png"/><Relationship Id="rId40" Type="http://schemas.openxmlformats.org/officeDocument/2006/relationships/hyperlink" Target="https://comet.net/ua/expert_advice/toilet.html" TargetMode="External"/><Relationship Id="rId45" Type="http://schemas.openxmlformats.org/officeDocument/2006/relationships/hyperlink" Target="https://comet.net/ua/products/bathroom_gel_comet.html" TargetMode="External"/><Relationship Id="rId66" Type="http://schemas.openxmlformats.org/officeDocument/2006/relationships/hyperlink" Target="https://comet.net/rus/expert_advice/sink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FCB871-596F-4B25-BFFA-6C4FA1E2F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1235</Words>
  <Characters>7045</Characters>
  <Application>Microsoft Office Word</Application>
  <DocSecurity>0</DocSecurity>
  <Lines>58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8264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Samoshkina (Usoltseva) Sofia</dc:creator>
  <cp:lastModifiedBy>Naumenko</cp:lastModifiedBy>
  <cp:revision>2</cp:revision>
  <dcterms:created xsi:type="dcterms:W3CDTF">2021-12-06T18:43:00Z</dcterms:created>
  <dcterms:modified xsi:type="dcterms:W3CDTF">2021-12-06T18:43:00Z</dcterms:modified>
</cp:coreProperties>
</file>